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059D7F51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5DC15D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[WSN-128] </w:t>
            </w:r>
            <w:hyperlink w:history="1" r:id="rId5">
              <w:r>
                <w:rPr>
                  <w:rStyle w:val="Hyperlink"/>
                  <w:rFonts w:eastAsia="Times New Roman"/>
                </w:rPr>
                <w:t>[Profile Management] Country field is not editable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525BCA7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211E8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533AF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164F39F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32D1A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29ABB7" wp14:textId="77777777">
            <w:pPr>
              <w:rPr>
                <w:rFonts w:eastAsia="Times New Roman"/>
              </w:rPr>
            </w:pPr>
            <w:hyperlink w:history="1" r:id="rId6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541A53A4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E5C351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40B64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434868A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D49965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6CB85D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39F784C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0CCCC4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30B6D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672A6659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48FB56F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DE204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0F9F9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A09F76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9238B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5287325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1A72B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30A0BC" wp14:textId="77777777">
            <w:pPr>
              <w:rPr>
                <w:rFonts w:eastAsia="Times New Roman"/>
              </w:rPr>
            </w:pPr>
            <w:hyperlink w:history="1" r:id="rId7">
              <w:r>
                <w:rPr>
                  <w:rStyle w:val="Hyperlink"/>
                  <w:rFonts w:eastAsia="Times New Roman"/>
                </w:rPr>
                <w:t xml:space="preserve">Vladislav Adamov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93AF9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8248A6E" wp14:textId="77777777">
            <w:pPr>
              <w:rPr>
                <w:rFonts w:eastAsia="Times New Roman"/>
              </w:rPr>
            </w:pPr>
            <w:hyperlink w:history="1" r:id="rId8">
              <w:r>
                <w:rPr>
                  <w:rStyle w:val="Hyperlink"/>
                  <w:rFonts w:eastAsia="Times New Roman"/>
                </w:rPr>
                <w:t xml:space="preserve">Vladislav Adamov </w:t>
              </w:r>
            </w:hyperlink>
          </w:p>
        </w:tc>
      </w:tr>
      <w:tr xmlns:wp14="http://schemas.microsoft.com/office/word/2010/wordml" w:rsidR="00000000" w14:paraId="2FE536C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CEE282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6D43A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6EAAFE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A59A3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7A78898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C5F92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8F00D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Profile </w:t>
            </w:r>
          </w:p>
        </w:tc>
      </w:tr>
      <w:tr xmlns:wp14="http://schemas.microsoft.com/office/word/2010/wordml" w:rsidR="00000000" w14:paraId="786EB4E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E34A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69C88C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8F6F63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93D8B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A021AA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23350EB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7AA72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2ECFDD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0A37501D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712AF2D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4525B2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F026ED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xmlns:wp14="http://schemas.microsoft.com/office/word/2010/wordprocessingDrawing" distT="0" distB="0" distL="0" distR="0" wp14:anchorId="25254E34" wp14:editId="7777777">
                  <wp:extent cx="152400" cy="152400"/>
                  <wp:effectExtent l="0" t="0" r="0" b="0"/>
                  <wp:docPr id="1" name="Picture 1" descr="PNG Fi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NG F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link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/>
              </w:rPr>
              <w:t xml:space="preserve">image-20241121-201622.png     </w:t>
            </w:r>
          </w:p>
        </w:tc>
      </w:tr>
      <w:tr xmlns:wp14="http://schemas.microsoft.com/office/word/2010/wordml" w:rsidR="00000000" w14:paraId="2A17731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E1CD2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69"/>
              <w:gridCol w:w="1148"/>
              <w:gridCol w:w="4499"/>
              <w:gridCol w:w="644"/>
            </w:tblGrid>
            <w:tr w:rsidR="00000000" w14:paraId="2202DF71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918D20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02EEB9EF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97A1F6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8FCAA1A" wp14:textId="77777777">
                  <w:pPr>
                    <w:rPr>
                      <w:rFonts w:eastAsia="Times New Roman"/>
                    </w:rPr>
                  </w:pPr>
                  <w:hyperlink w:history="1" r:id="rId10">
                    <w:r>
                      <w:rPr>
                        <w:rStyle w:val="Hyperlink"/>
                        <w:rFonts w:eastAsia="Times New Roman"/>
                        <w:strike/>
                      </w:rPr>
                      <w:t>WSN-127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F2D296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[Profile Management] Verify changing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DFBB24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152FF80B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C163F9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2F9858EB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B8A45F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1FC8FF2" wp14:textId="77777777">
                  <w:pPr>
                    <w:rPr>
                      <w:rFonts w:eastAsia="Times New Roman"/>
                    </w:rPr>
                  </w:pPr>
                  <w:hyperlink w:history="1" r:id="rId11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FDA952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2A79C9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548522A8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119245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9FC4154" wp14:textId="77777777">
                  <w:pPr>
                    <w:rPr>
                      <w:rFonts w:eastAsia="Times New Roman"/>
                    </w:rPr>
                  </w:pPr>
                  <w:hyperlink w:history="1" r:id="rId12">
                    <w:r>
                      <w:rPr>
                        <w:rStyle w:val="Hyperlink"/>
                        <w:rFonts w:eastAsia="Times New Roman"/>
                        <w:strike/>
                      </w:rPr>
                      <w:t>WSN-127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83FD82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[Profile Management] Verify changing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C546B9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5DAB6C7B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3D7CE85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7502B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AAE23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02EB378F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7FAF8D45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485182C8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6E7BEAA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6A05A809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40"/>
      </w:tblGrid>
      <w:tr xmlns:wp14="http://schemas.microsoft.com/office/word/2010/wordml" w:rsidR="00000000" w14:paraId="4C9B3FEE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07C03162" wp14:textId="77777777">
            <w:pPr>
              <w:pStyle w:val="NormalWeb"/>
            </w:pPr>
            <w:r>
              <w:rPr>
                <w:b/>
                <w:bCs/>
              </w:rPr>
              <w:t>Preconditions</w:t>
            </w:r>
            <w:r>
              <w:t>:</w:t>
            </w:r>
          </w:p>
          <w:p w:rsidR="0047029C" w:rsidRDefault="0047029C" w14:paraId="685D8640" wp14:textId="77777777">
            <w:pPr>
              <w:pStyle w:val="NormalWeb"/>
            </w:pPr>
            <w:r>
              <w:t xml:space="preserve">User is navigated to </w:t>
            </w:r>
            <w:r>
              <w:fldChar w:fldCharType="begin"/>
            </w:r>
            <w:r>
              <w:instrText>HYPERLINK "http://localhost:8081/"</w:instrText>
            </w:r>
            <w:r>
              <w:fldChar w:fldCharType="separate"/>
            </w:r>
            <w:ins w:author="Unknown" w:id="0">
              <w:r>
                <w:rPr>
                  <w:rStyle w:val="Hyperlink"/>
                </w:rPr>
                <w:t>http://localhost:8081/</w:t>
              </w:r>
            </w:ins>
            <w:r>
              <w:fldChar w:fldCharType="end"/>
            </w:r>
            <w:r>
              <w:t xml:space="preserve"> and logged in.</w:t>
            </w:r>
          </w:p>
          <w:p w:rsidR="0047029C" w:rsidRDefault="0047029C" w14:paraId="06349CFF" wp14:textId="77777777">
            <w:pPr>
              <w:pStyle w:val="NormalWeb"/>
            </w:pPr>
            <w:r>
              <w:rPr>
                <w:b/>
                <w:bCs/>
              </w:rPr>
              <w:t>Steps to reproduce:</w:t>
            </w:r>
          </w:p>
          <w:p w:rsidR="0047029C" w:rsidRDefault="0047029C" w14:paraId="7E0D0BC8" wp14:textId="77777777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"Personal Profile" button</w:t>
            </w:r>
          </w:p>
          <w:p w:rsidR="0047029C" w:rsidRDefault="0047029C" w14:paraId="010A317B" wp14:textId="77777777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"edit Profile" button</w:t>
            </w:r>
          </w:p>
          <w:p w:rsidR="0047029C" w:rsidRDefault="0047029C" w14:paraId="548EAD91" wp14:textId="77777777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Choose a country from the dropdown menu on the "Country" field</w:t>
            </w:r>
          </w:p>
          <w:p w:rsidR="0047029C" w:rsidRDefault="0047029C" w14:paraId="4FA67AFA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</w:p>
          <w:p w:rsidR="0047029C" w:rsidRDefault="0047029C" w14:paraId="2AD01187" wp14:textId="77777777">
            <w:pPr>
              <w:pStyle w:val="NormalWeb"/>
            </w:pPr>
            <w:r>
              <w:t>Dropdown menu with countries is shown</w:t>
            </w:r>
          </w:p>
          <w:p w:rsidR="0047029C" w:rsidRDefault="0047029C" w14:paraId="47599521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</w:p>
          <w:p w:rsidR="0047029C" w:rsidRDefault="0047029C" w14:paraId="59D42CED" wp14:textId="77777777">
            <w:pPr>
              <w:pStyle w:val="NormalWeb"/>
            </w:pPr>
            <w:r>
              <w:t>The country field is not clickable</w:t>
            </w:r>
          </w:p>
          <w:p w:rsidR="0047029C" w:rsidRDefault="0047029C" w14:paraId="5A39BBE3" wp14:textId="77777777">
            <w:pPr>
              <w:pStyle w:val="NormalWeb"/>
            </w:pPr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2AC01E34" wp14:editId="7777777">
                  <wp:extent cx="8096250" cy="16573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link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029C" w:rsidRDefault="0047029C" w14:paraId="41C8F396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72A3D3EC" wp14:textId="77777777">
      <w:pPr>
        <w:rPr>
          <w:rFonts w:eastAsia="Times New Roman"/>
        </w:rPr>
      </w:pPr>
      <w:r>
        <w:rPr>
          <w:rFonts w:eastAsia="Times New Roman"/>
        </w:rPr>
        <w:pict w14:anchorId="16DB6CB0">
          <v:rect id="_x0000_i1027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0D0B940D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4B5B3CAB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13C1C1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[WSN-126] </w:t>
            </w:r>
            <w:hyperlink w:history="1" r:id="rId14">
              <w:r>
                <w:rPr>
                  <w:rStyle w:val="Hyperlink"/>
                  <w:rFonts w:eastAsia="Times New Roman"/>
                </w:rPr>
                <w:t>[Profile Management] Cannot change visibility of existing Profile Picture.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527DE65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DC21AB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C8CBF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1A6F52F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0DD939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ED7385" wp14:textId="77777777">
            <w:pPr>
              <w:rPr>
                <w:rFonts w:eastAsia="Times New Roman"/>
              </w:rPr>
            </w:pPr>
            <w:hyperlink w:history="1" r:id="rId15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1FAA2D6B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B7016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46FB1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AAF1BF5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76743F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17BBD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5EF5E6C4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CCAD3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77F787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0E27B00A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4EB261C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B7B9C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2D25D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598F37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B8832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37403A7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E269F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E045A63" wp14:textId="77777777">
            <w:pPr>
              <w:rPr>
                <w:rFonts w:eastAsia="Times New Roman"/>
              </w:rPr>
            </w:pPr>
            <w:hyperlink w:history="1" r:id="rId16">
              <w:r>
                <w:rPr>
                  <w:rStyle w:val="Hyperlink"/>
                  <w:rFonts w:eastAsia="Times New Roman"/>
                </w:rPr>
                <w:t xml:space="preserve">Vladislav Adamov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561ADC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BF9A4D" wp14:textId="77777777">
            <w:pPr>
              <w:rPr>
                <w:rFonts w:eastAsia="Times New Roman"/>
              </w:rPr>
            </w:pPr>
            <w:hyperlink w:history="1" r:id="rId17">
              <w:r>
                <w:rPr>
                  <w:rStyle w:val="Hyperlink"/>
                  <w:rFonts w:eastAsia="Times New Roman"/>
                </w:rPr>
                <w:t xml:space="preserve">Vladislav Adamov </w:t>
              </w:r>
            </w:hyperlink>
          </w:p>
        </w:tc>
      </w:tr>
      <w:tr xmlns:wp14="http://schemas.microsoft.com/office/word/2010/wordml" w:rsidR="00000000" w14:paraId="4148D94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953BC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1E0B2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40568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3C2F1B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49BFA7B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F0DE8E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DBE095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54742B4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17444A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F69B0D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BE8F0A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F7E9D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BD657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3599DA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D7AF1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5F7F6A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60061E4C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6EABF6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A4F6FF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64705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xmlns:wp14="http://schemas.microsoft.com/office/word/2010/wordprocessingDrawing" distT="0" distB="0" distL="0" distR="0" wp14:anchorId="2FF6448D" wp14:editId="7777777">
                  <wp:extent cx="152400" cy="152400"/>
                  <wp:effectExtent l="0" t="0" r="0" b="0"/>
                  <wp:docPr id="4" name="Picture 4" descr="PNG Fi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NG F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link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/>
              </w:rPr>
              <w:t xml:space="preserve">image-20241121-200544.png     </w:t>
            </w:r>
          </w:p>
        </w:tc>
      </w:tr>
      <w:tr xmlns:wp14="http://schemas.microsoft.com/office/word/2010/wordml" w:rsidR="00000000" w14:paraId="1BE5A49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7412F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69"/>
              <w:gridCol w:w="1148"/>
              <w:gridCol w:w="4499"/>
              <w:gridCol w:w="644"/>
            </w:tblGrid>
            <w:tr w:rsidR="00000000" w14:paraId="176BD889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C74690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3E084BA1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D8CF71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7CFEB41" wp14:textId="77777777">
                  <w:pPr>
                    <w:rPr>
                      <w:rFonts w:eastAsia="Times New Roman"/>
                    </w:rPr>
                  </w:pPr>
                  <w:hyperlink w:history="1" r:id="rId18">
                    <w:r>
                      <w:rPr>
                        <w:rStyle w:val="Hyperlink"/>
                        <w:rFonts w:eastAsia="Times New Roman"/>
                        <w:strike/>
                      </w:rPr>
                      <w:t>WSN-119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A202A1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[Profile Management] Verify changing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145D1A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7983DC63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CC28B0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2F6EAF90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EBC65A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C590374" wp14:textId="77777777">
                  <w:pPr>
                    <w:rPr>
                      <w:rFonts w:eastAsia="Times New Roman"/>
                    </w:rPr>
                  </w:pPr>
                  <w:hyperlink w:history="1" r:id="rId19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EEADB5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837013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3E59809A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01E8B6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17DA313" wp14:textId="77777777">
                  <w:pPr>
                    <w:rPr>
                      <w:rFonts w:eastAsia="Times New Roman"/>
                    </w:rPr>
                  </w:pPr>
                  <w:hyperlink w:history="1" r:id="rId20">
                    <w:r>
                      <w:rPr>
                        <w:rStyle w:val="Hyperlink"/>
                        <w:rFonts w:eastAsia="Times New Roman"/>
                        <w:strike/>
                      </w:rPr>
                      <w:t>WSN-119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B5C7A4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[Profile Management] Verify changing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23CD57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44EAFD9C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65410D6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54467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40AA1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4B94D5A5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7B301C18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01C57663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63E4A9C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3DEEC669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80"/>
      </w:tblGrid>
      <w:tr xmlns:wp14="http://schemas.microsoft.com/office/word/2010/wordml" w:rsidR="00000000" w14:paraId="05863C2C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614D6B0A" wp14:textId="77777777">
            <w:pPr>
              <w:pStyle w:val="NormalWeb"/>
            </w:pPr>
            <w:r>
              <w:rPr>
                <w:b/>
                <w:bCs/>
              </w:rPr>
              <w:t>Preconditions:</w:t>
            </w:r>
          </w:p>
          <w:p w:rsidR="0047029C" w:rsidRDefault="0047029C" w14:paraId="4FE3219E" wp14:textId="77777777">
            <w:pPr>
              <w:pStyle w:val="NormalWeb"/>
            </w:pPr>
            <w:r>
              <w:t xml:space="preserve">User is navigated to </w:t>
            </w:r>
            <w:r>
              <w:fldChar w:fldCharType="begin"/>
            </w:r>
            <w:r>
              <w:instrText>HYPERLINK "http://localhost:8081/"</w:instrText>
            </w:r>
            <w:r>
              <w:fldChar w:fldCharType="separate"/>
            </w:r>
            <w:ins w:author="Unknown" w:id="1">
              <w:r>
                <w:rPr>
                  <w:rStyle w:val="Hyperlink"/>
                </w:rPr>
                <w:t>http://localhost:8081/</w:t>
              </w:r>
            </w:ins>
            <w:r>
              <w:fldChar w:fldCharType="end"/>
            </w:r>
            <w:r>
              <w:t xml:space="preserve"> and logged in.</w:t>
            </w:r>
          </w:p>
          <w:p w:rsidR="0047029C" w:rsidRDefault="0047029C" w14:paraId="20FA9216" wp14:textId="77777777">
            <w:pPr>
              <w:pStyle w:val="NormalWeb"/>
            </w:pPr>
            <w:r>
              <w:rPr>
                <w:b/>
                <w:bCs/>
              </w:rPr>
              <w:t>Steps to reproduce:</w:t>
            </w:r>
          </w:p>
          <w:p w:rsidR="0047029C" w:rsidRDefault="0047029C" w14:paraId="3774B8E8" wp14:textId="77777777">
            <w:pPr>
              <w:numPr>
                <w:ilvl w:val="0"/>
                <w:numId w:val="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“Personal profile “ button</w:t>
            </w:r>
          </w:p>
          <w:p w:rsidR="0047029C" w:rsidRDefault="0047029C" w14:paraId="6A49A39B" wp14:textId="77777777">
            <w:pPr>
              <w:numPr>
                <w:ilvl w:val="0"/>
                <w:numId w:val="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“edit Profile“ button</w:t>
            </w:r>
          </w:p>
          <w:p w:rsidR="0047029C" w:rsidRDefault="0047029C" w14:paraId="30F374E7" wp14:textId="77777777">
            <w:pPr>
              <w:numPr>
                <w:ilvl w:val="0"/>
                <w:numId w:val="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“Personal info &amp; Safety“ section</w:t>
            </w:r>
          </w:p>
          <w:p w:rsidR="0047029C" w:rsidRDefault="0047029C" w14:paraId="7340A491" wp14:textId="77777777">
            <w:pPr>
              <w:numPr>
                <w:ilvl w:val="0"/>
                <w:numId w:val="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Choose “private“ from dropdown menu.</w:t>
            </w:r>
          </w:p>
          <w:p w:rsidR="0047029C" w:rsidRDefault="0047029C" w14:paraId="649AB027" wp14:textId="77777777">
            <w:pPr>
              <w:numPr>
                <w:ilvl w:val="0"/>
                <w:numId w:val="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“Update“ button.</w:t>
            </w:r>
          </w:p>
          <w:p w:rsidR="0047029C" w:rsidRDefault="0047029C" w14:paraId="389D990E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</w:p>
          <w:p w:rsidR="0047029C" w:rsidRDefault="0047029C" w14:paraId="3FA7D63B" wp14:textId="77777777">
            <w:pPr>
              <w:pStyle w:val="NormalWeb"/>
            </w:pPr>
            <w:r>
              <w:t>Page is reloaded and changes are applied.</w:t>
            </w:r>
          </w:p>
          <w:p w:rsidR="0047029C" w:rsidRDefault="0047029C" w14:paraId="0D5FBA0D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</w:p>
          <w:p w:rsidR="0047029C" w:rsidRDefault="0047029C" w14:paraId="2918776A" wp14:textId="77777777">
            <w:pPr>
              <w:pStyle w:val="NormalWeb"/>
            </w:pPr>
            <w:r>
              <w:t>Message indicating that a new profile picture have to be uploaded is shown.</w:t>
            </w:r>
          </w:p>
          <w:p w:rsidR="0047029C" w:rsidRDefault="0047029C" w14:paraId="3656B9AB" wp14:textId="77777777">
            <w:pPr>
              <w:pStyle w:val="NormalWeb"/>
            </w:pPr>
            <w:r>
              <w:rPr>
                <w:noProof/>
              </w:rPr>
              <w:drawing>
                <wp:inline xmlns:wp14="http://schemas.microsoft.com/office/word/2010/wordprocessingDrawing" distT="0" distB="0" distL="0" distR="0" wp14:anchorId="7209F8DD" wp14:editId="7777777">
                  <wp:extent cx="8058150" cy="26098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link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815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029C" w:rsidRDefault="0047029C" w14:paraId="45FB0818" wp14:textId="77777777">
            <w:pPr>
              <w:rPr>
                <w:rFonts w:eastAsia="Times New Roman"/>
              </w:rPr>
            </w:pPr>
            <w:bookmarkStart w:name="" w:id="2"/>
            <w:bookmarkEnd w:id="2"/>
          </w:p>
        </w:tc>
      </w:tr>
    </w:tbl>
    <w:p xmlns:wp14="http://schemas.microsoft.com/office/word/2010/wordml" w:rsidR="0047029C" w:rsidRDefault="0047029C" w14:paraId="049F31CB" wp14:textId="77777777">
      <w:pPr>
        <w:rPr>
          <w:rFonts w:eastAsia="Times New Roman"/>
        </w:rPr>
      </w:pPr>
      <w:r>
        <w:rPr>
          <w:rFonts w:eastAsia="Times New Roman"/>
        </w:rPr>
        <w:pict w14:anchorId="2797225F">
          <v:rect id="_x0000_i1030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53128261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4A2BBC8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431BDB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[WSN-115] </w:t>
            </w:r>
            <w:hyperlink w:history="1" r:id="rId22">
              <w:r>
                <w:rPr>
                  <w:rStyle w:val="Hyperlink"/>
                  <w:rFonts w:eastAsia="Times New Roman"/>
                </w:rPr>
                <w:t>[Accessibility and Search] Search functionality by profile name as anonymous user did not faind user.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5009AFA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EE5036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1FB4E6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29D48EC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76CD4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72DB37" wp14:textId="77777777">
            <w:pPr>
              <w:rPr>
                <w:rFonts w:eastAsia="Times New Roman"/>
              </w:rPr>
            </w:pPr>
            <w:hyperlink w:history="1" r:id="rId23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7B90C1C9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3FAD97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C2C0DA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0587032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224CF8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D035A4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FF6F666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FF0483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F3972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62486C05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3E453E8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DB567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EFDC7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62146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4295E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5B38AF7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8F58E5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A043AE" wp14:textId="77777777">
            <w:pPr>
              <w:rPr>
                <w:rFonts w:eastAsia="Times New Roman"/>
              </w:rPr>
            </w:pPr>
            <w:hyperlink w:history="1" r:id="rId24">
              <w:r>
                <w:rPr>
                  <w:rStyle w:val="Hyperlink"/>
                  <w:rFonts w:eastAsia="Times New Roman"/>
                </w:rPr>
                <w:t xml:space="preserve">Hristo Hristov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3B035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CDAFF9" wp14:textId="77777777">
            <w:pPr>
              <w:rPr>
                <w:rFonts w:eastAsia="Times New Roman"/>
              </w:rPr>
            </w:pPr>
            <w:hyperlink w:history="1" r:id="rId25">
              <w:r>
                <w:rPr>
                  <w:rStyle w:val="Hyperlink"/>
                  <w:rFonts w:eastAsia="Times New Roman"/>
                </w:rPr>
                <w:t xml:space="preserve">Hristo Hristov </w:t>
              </w:r>
            </w:hyperlink>
          </w:p>
        </w:tc>
      </w:tr>
      <w:tr xmlns:wp14="http://schemas.microsoft.com/office/word/2010/wordml" w:rsidR="00000000" w14:paraId="4A0CB03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DF053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2DD2E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76521E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77CFC0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16CE548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6E143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20E4B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313897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3B1B5C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7BBA9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52CB41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7B38C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5FF454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CDE840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B4845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B28D70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16A95C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112BC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DDB1E99" wp14:textId="77777777">
            <w:pPr>
              <w:pStyle w:val="NormalWeb"/>
            </w:pPr>
            <w:r>
              <w:t>Windons 10</w:t>
            </w:r>
          </w:p>
          <w:p w:rsidR="0047029C" w:rsidRDefault="0047029C" w14:paraId="343C1ADC" wp14:textId="77777777">
            <w:pPr>
              <w:pStyle w:val="NormalWeb"/>
            </w:pPr>
            <w:r>
              <w:t>Chrome browser</w:t>
            </w:r>
          </w:p>
        </w:tc>
      </w:tr>
    </w:tbl>
    <w:p xmlns:wp14="http://schemas.microsoft.com/office/word/2010/wordml" w:rsidR="0047029C" w:rsidRDefault="0047029C" w14:paraId="4101652C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23488F0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5D1EA8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F611AA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xmlns:wp14="http://schemas.microsoft.com/office/word/2010/wordprocessingDrawing" distT="0" distB="0" distL="0" distR="0" wp14:anchorId="1EA9ADBF" wp14:editId="7777777">
                  <wp:extent cx="152400" cy="152400"/>
                  <wp:effectExtent l="0" t="0" r="0" b="0"/>
                  <wp:docPr id="7" name="Picture 7" descr="JPEG Fi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JPEG F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link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/>
              </w:rPr>
              <w:t xml:space="preserve">Screenshot 2024-11-21 194809.jpg     </w:t>
            </w:r>
          </w:p>
        </w:tc>
      </w:tr>
      <w:tr xmlns:wp14="http://schemas.microsoft.com/office/word/2010/wordml" w:rsidR="00000000" w14:paraId="6F2D392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D31E28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44"/>
              <w:gridCol w:w="1123"/>
              <w:gridCol w:w="4781"/>
              <w:gridCol w:w="712"/>
            </w:tblGrid>
            <w:tr w:rsidR="00000000" w14:paraId="7DAD68A6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51615F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1FAF85FD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5BAC57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278D1CA" wp14:textId="77777777">
                  <w:pPr>
                    <w:rPr>
                      <w:rFonts w:eastAsia="Times New Roman"/>
                    </w:rPr>
                  </w:pPr>
                  <w:hyperlink w:history="1" r:id="rId26">
                    <w:r>
                      <w:rPr>
                        <w:rStyle w:val="Hyperlink"/>
                        <w:rFonts w:eastAsia="Times New Roman"/>
                        <w:strike/>
                      </w:rPr>
                      <w:t>WSN-70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28B61D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3F043E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4B99056E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181178F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0AEABF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003AD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1299C43A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236A0327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6473D008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4F6584B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4DDBEF00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379CC0D0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034B17C7" wp14:textId="77777777">
            <w:pPr>
              <w:pStyle w:val="NormalWeb"/>
            </w:pPr>
            <w:r>
              <w:rPr>
                <w:b/>
                <w:bCs/>
              </w:rPr>
              <w:t>Steps to reproduce:</w:t>
            </w:r>
          </w:p>
          <w:p w:rsidR="0047029C" w:rsidRDefault="0047029C" w14:paraId="6E40D985" wp14:textId="77777777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Navigate to WEare Social Network Front page: </w:t>
            </w:r>
            <w:hyperlink w:history="1" r:id="rId27">
              <w:r>
                <w:rPr>
                  <w:rStyle w:val="Hyperlink"/>
                  <w:rFonts w:eastAsia="Times New Roman"/>
                </w:rPr>
                <w:t>http://localhost:8081/</w:t>
              </w:r>
            </w:hyperlink>
          </w:p>
          <w:p w:rsidR="0047029C" w:rsidRDefault="0047029C" w14:paraId="4DEF02C1" wp14:textId="77777777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"Name" field: validUser.</w:t>
            </w:r>
          </w:p>
          <w:p w:rsidR="0047029C" w:rsidRDefault="0047029C" w14:paraId="71783A9D" wp14:textId="77777777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Leave Profession field blank.</w:t>
            </w:r>
          </w:p>
          <w:p w:rsidR="0047029C" w:rsidRDefault="0047029C" w14:paraId="1E0A9961" wp14:textId="77777777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Search button.</w:t>
            </w:r>
          </w:p>
          <w:p w:rsidR="0047029C" w:rsidRDefault="0047029C" w14:paraId="3B40C1B7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</w:p>
          <w:p w:rsidR="0047029C" w:rsidRDefault="0047029C" w14:paraId="7857D3F3" wp14:textId="77777777">
            <w:pPr>
              <w:pStyle w:val="NormalWeb"/>
            </w:pPr>
            <w:r>
              <w:t>No error message is displayed.</w:t>
            </w:r>
          </w:p>
          <w:p w:rsidR="0047029C" w:rsidRDefault="0047029C" w14:paraId="00BCD994" wp14:textId="77777777">
            <w:pPr>
              <w:pStyle w:val="NormalWeb"/>
            </w:pPr>
            <w:r>
              <w:t>User "validUser" is found.</w:t>
            </w:r>
          </w:p>
          <w:p w:rsidR="0047029C" w:rsidRDefault="0047029C" w14:paraId="529742C4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</w:p>
          <w:p w:rsidR="0047029C" w:rsidRDefault="0047029C" w14:paraId="66F42091" wp14:textId="77777777">
            <w:pPr>
              <w:pStyle w:val="NormalWeb"/>
            </w:pPr>
            <w:r>
              <w:t>Error message is displayed “There are no users existing in this search criteria.”</w:t>
            </w:r>
          </w:p>
          <w:p w:rsidR="0047029C" w:rsidRDefault="0047029C" w14:paraId="6A1A0B3E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Low</w:t>
            </w:r>
          </w:p>
          <w:p w:rsidR="0047029C" w:rsidRDefault="0047029C" w14:paraId="3461D779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3CF2D8B6" wp14:textId="77777777">
      <w:pPr>
        <w:rPr>
          <w:rFonts w:eastAsia="Times New Roman"/>
        </w:rPr>
      </w:pPr>
      <w:r>
        <w:rPr>
          <w:rFonts w:eastAsia="Times New Roman"/>
        </w:rPr>
        <w:pict w14:anchorId="4DCBCDD2">
          <v:rect id="_x0000_i1032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0FB78278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4292A749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79F8C24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[WSN-114] </w:t>
            </w:r>
            <w:hyperlink w:history="1" r:id="rId28">
              <w:r>
                <w:rPr>
                  <w:rStyle w:val="Hyperlink"/>
                  <w:rFonts w:eastAsia="Times New Roman"/>
                </w:rPr>
                <w:t xml:space="preserve">[Accessibility and Search] Search Functionality Does Not Work When Searching By Name and Profession for a Anomymous User </w:t>
              </w:r>
            </w:hyperlink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3951FCA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1BFC2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259E4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0BE1DE8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3DD699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D1EDB88" wp14:textId="77777777">
            <w:pPr>
              <w:rPr>
                <w:rFonts w:eastAsia="Times New Roman"/>
              </w:rPr>
            </w:pPr>
            <w:hyperlink w:history="1" r:id="rId29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65CE6AEA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5011D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64F9E9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D7AA641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A169B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37113B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54EA01F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C3807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A59030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1FC39945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:rsidTr="2F0EE780" w14:paraId="5F393D5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B9291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A5E99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746D2A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765B1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:rsidTr="2F0EE780" w14:paraId="321BFEB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C21AA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898E810" wp14:textId="77777777">
            <w:pPr>
              <w:rPr>
                <w:rFonts w:eastAsia="Times New Roman"/>
              </w:rPr>
            </w:pPr>
            <w:hyperlink w:history="1" r:id="rId30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30CF4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1F0687E" wp14:textId="77777777">
            <w:pPr>
              <w:rPr>
                <w:rFonts w:eastAsia="Times New Roman"/>
              </w:rPr>
            </w:pPr>
            <w:hyperlink w:history="1" r:id="rId31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:rsidTr="2F0EE780" w14:paraId="566ECF8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EB8B9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37D35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DB96B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FF7500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:rsidTr="2F0EE780" w14:paraId="1A0E756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2900E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0FA36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:rsidTr="2F0EE780" w14:paraId="48797D8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ED8F8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1359AF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704D8C4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DFD32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6B247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436EAFC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EFAC83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320E89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P="2F0EE780" w:rsidRDefault="0047029C" w14:paraId="0562CB0E" wp14:textId="77FBB2D6">
      <w:pPr>
        <w:pStyle w:val="Normal"/>
      </w:pPr>
      <w:r w:rsidR="5F42E3F0">
        <w:drawing>
          <wp:inline xmlns:wp14="http://schemas.microsoft.com/office/word/2010/wordprocessingDrawing" wp14:editId="3C9F4267" wp14:anchorId="2E5C4220">
            <wp:extent cx="5551902" cy="3105150"/>
            <wp:effectExtent l="0" t="0" r="0" b="0"/>
            <wp:docPr id="756155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685ff84fb34a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90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F52A93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537A1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20"/>
              <w:gridCol w:w="1059"/>
              <w:gridCol w:w="4509"/>
              <w:gridCol w:w="672"/>
            </w:tblGrid>
            <w:tr w:rsidR="00000000" w14:paraId="79A2FBDB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2F3FE5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640461A9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37399E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AC6AD80" wp14:textId="77777777">
                  <w:pPr>
                    <w:rPr>
                      <w:rFonts w:eastAsia="Times New Roman"/>
                    </w:rPr>
                  </w:pPr>
                  <w:hyperlink w:history="1" r:id="rId32">
                    <w:r>
                      <w:rPr>
                        <w:rStyle w:val="Hyperlink"/>
                        <w:rFonts w:eastAsia="Times New Roman"/>
                        <w:strike/>
                      </w:rPr>
                      <w:t>WSN-94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258B76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21C456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57BB345E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99D6D9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2651BE19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5A968D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0FE2507" wp14:textId="77777777">
                  <w:pPr>
                    <w:rPr>
                      <w:rFonts w:eastAsia="Times New Roman"/>
                    </w:rPr>
                  </w:pPr>
                  <w:hyperlink w:history="1" r:id="rId33">
                    <w:r>
                      <w:rPr>
                        <w:rStyle w:val="Hyperlink"/>
                        <w:rFonts w:eastAsia="Times New Roman"/>
                        <w:strike/>
                      </w:rPr>
                      <w:t>WSN-94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EE757F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E8C3CD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46041E4A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CC328F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D2B2405" wp14:textId="77777777">
                  <w:pPr>
                    <w:rPr>
                      <w:rFonts w:eastAsia="Times New Roman"/>
                    </w:rPr>
                  </w:pPr>
                  <w:hyperlink w:history="1" r:id="rId34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BC3833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CB24EA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34CE0A41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4844E4D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C2168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63636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62EBF3C5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31EE77F3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155C885E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09AF38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6D98A12B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2B67FA88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7D643CB5" wp14:textId="77777777">
            <w:pPr>
              <w:numPr>
                <w:ilvl w:val="0"/>
                <w:numId w:val="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“validUser” in the “Name” field </w:t>
            </w:r>
          </w:p>
          <w:p w:rsidR="0047029C" w:rsidRDefault="0047029C" w14:paraId="594C3381" wp14:textId="77777777">
            <w:pPr>
              <w:numPr>
                <w:ilvl w:val="0"/>
                <w:numId w:val="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“Doctor” from the “Profession” field </w:t>
            </w:r>
          </w:p>
          <w:p w:rsidR="0047029C" w:rsidRDefault="0047029C" w14:paraId="6452D8F8" wp14:textId="77777777">
            <w:pPr>
              <w:numPr>
                <w:ilvl w:val="0"/>
                <w:numId w:val="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“Search” button </w:t>
            </w:r>
          </w:p>
          <w:p w:rsidR="0047029C" w:rsidRDefault="0047029C" w14:paraId="767322FC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</w:t>
            </w:r>
            <w:r>
              <w:t>The validUser profile is displayed in the search results </w:t>
            </w:r>
          </w:p>
          <w:p w:rsidR="0047029C" w:rsidRDefault="0047029C" w14:paraId="4113D0F4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An error message is displayed </w:t>
            </w:r>
          </w:p>
          <w:p w:rsidR="0047029C" w:rsidRDefault="0047029C" w14:paraId="7341C928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2946DB82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5997CC1D" wp14:textId="77777777">
      <w:pPr>
        <w:rPr>
          <w:rFonts w:eastAsia="Times New Roman"/>
        </w:rPr>
      </w:pPr>
      <w:r>
        <w:rPr>
          <w:rFonts w:eastAsia="Times New Roman"/>
        </w:rPr>
        <w:pict w14:anchorId="47678F3E">
          <v:rect id="_x0000_i1033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110FFD37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46CD6A9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B6280C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[WSN-113] </w:t>
            </w:r>
            <w:hyperlink w:history="1" r:id="rId35">
              <w:r>
                <w:rPr>
                  <w:rStyle w:val="Hyperlink"/>
                  <w:rFonts w:eastAsia="Times New Roman"/>
                </w:rPr>
                <w:t xml:space="preserve">[Accessibility and Search] Search Functionality Does Not Work for Anonymous User When Searching By Email and Profession </w:t>
              </w:r>
            </w:hyperlink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399AB81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4186B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4457C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1B841AC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85E7AA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146F1C" wp14:textId="77777777">
            <w:pPr>
              <w:rPr>
                <w:rFonts w:eastAsia="Times New Roman"/>
              </w:rPr>
            </w:pPr>
            <w:hyperlink w:history="1" r:id="rId36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75235424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2B91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BC2854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253526FA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73724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6094C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17431110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114D0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39A7F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6B699379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0E29242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9A10CB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D772DA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DEAE6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D7F57E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7AD54A2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E0BA2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D737B7" wp14:textId="77777777">
            <w:pPr>
              <w:rPr>
                <w:rFonts w:eastAsia="Times New Roman"/>
              </w:rPr>
            </w:pPr>
            <w:hyperlink w:history="1" r:id="rId37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3335F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5B3AFCC" wp14:textId="77777777">
            <w:pPr>
              <w:rPr>
                <w:rFonts w:eastAsia="Times New Roman"/>
              </w:rPr>
            </w:pPr>
            <w:hyperlink w:history="1" r:id="rId38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0DE5BE2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E1A26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E6BD0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0B33DD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AC3128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5231810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4F9F48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4B134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1AF9FDB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477C2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38DE69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12FECA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78BFD5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0A9690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B23119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AD57FB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5F63C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3FE9F23F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3DBE7DA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2ADB1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20"/>
              <w:gridCol w:w="1059"/>
              <w:gridCol w:w="4509"/>
              <w:gridCol w:w="672"/>
            </w:tblGrid>
            <w:tr w:rsidR="00000000" w14:paraId="7C76F6B4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025F4D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70E6568A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F01ACA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D6D2DF9" wp14:textId="77777777">
                  <w:pPr>
                    <w:rPr>
                      <w:rFonts w:eastAsia="Times New Roman"/>
                    </w:rPr>
                  </w:pPr>
                  <w:hyperlink w:history="1" r:id="rId39">
                    <w:r>
                      <w:rPr>
                        <w:rStyle w:val="Hyperlink"/>
                        <w:rFonts w:eastAsia="Times New Roman"/>
                        <w:strike/>
                      </w:rPr>
                      <w:t>WSN-93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FB780A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9DAA6E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3BFCE70D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ECAC89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58F9DD69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8BBEA9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22C8129" wp14:textId="77777777">
                  <w:pPr>
                    <w:rPr>
                      <w:rFonts w:eastAsia="Times New Roman"/>
                    </w:rPr>
                  </w:pPr>
                  <w:hyperlink w:history="1" r:id="rId40">
                    <w:r>
                      <w:rPr>
                        <w:rStyle w:val="Hyperlink"/>
                        <w:rFonts w:eastAsia="Times New Roman"/>
                        <w:strike/>
                      </w:rPr>
                      <w:t>WSN-93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FC1C7E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77C4F3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01F28381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6620F7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9FF7C0A" wp14:textId="77777777">
                  <w:pPr>
                    <w:rPr>
                      <w:rFonts w:eastAsia="Times New Roman"/>
                    </w:rPr>
                  </w:pPr>
                  <w:hyperlink w:history="1" r:id="rId41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DFEC09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E3CBA6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1F72F646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196D831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2632A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39AAF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08CE6F91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2FDDD077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32238094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15AA318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61CDCEAD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20438EEE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2273A8CC" wp14:textId="77777777">
            <w:pPr>
              <w:numPr>
                <w:ilvl w:val="0"/>
                <w:numId w:val="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“validUser” in the “Name” field </w:t>
            </w:r>
          </w:p>
          <w:p w:rsidR="0047029C" w:rsidRDefault="0047029C" w14:paraId="3A7C29A3" wp14:textId="77777777">
            <w:pPr>
              <w:numPr>
                <w:ilvl w:val="0"/>
                <w:numId w:val="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“Doctor” from the “Profession” field </w:t>
            </w:r>
          </w:p>
          <w:p w:rsidR="0047029C" w:rsidRDefault="0047029C" w14:paraId="603A670A" wp14:textId="77777777">
            <w:pPr>
              <w:numPr>
                <w:ilvl w:val="0"/>
                <w:numId w:val="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“Search” button </w:t>
            </w:r>
          </w:p>
          <w:p w:rsidR="0047029C" w:rsidRDefault="0047029C" w14:paraId="6EA1D30E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</w:t>
            </w:r>
            <w:r>
              <w:t>The validUser profile is displayed in the search results </w:t>
            </w:r>
          </w:p>
          <w:p w:rsidR="0047029C" w:rsidRDefault="0047029C" w14:paraId="71953781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An error message is displayed </w:t>
            </w:r>
          </w:p>
          <w:p w:rsidR="0047029C" w:rsidRDefault="0047029C" w14:paraId="490E807A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6BB9E253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23DE523C" wp14:textId="77777777">
      <w:pPr>
        <w:rPr>
          <w:rFonts w:eastAsia="Times New Roman"/>
        </w:rPr>
      </w:pPr>
      <w:r>
        <w:rPr>
          <w:rFonts w:eastAsia="Times New Roman"/>
        </w:rPr>
        <w:pict w14:anchorId="25DEFD96">
          <v:rect id="_x0000_i1034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52E56223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31FB211C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6C29D6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[WSN-112] </w:t>
            </w:r>
            <w:hyperlink w:history="1" r:id="rId42">
              <w:r>
                <w:rPr>
                  <w:rStyle w:val="Hyperlink"/>
                  <w:rFonts w:eastAsia="Times New Roman"/>
                </w:rPr>
                <w:t xml:space="preserve">[Accessibility and Search] Search Functionality Does Not Work for Anonymous User When Searching By Email </w:t>
              </w:r>
            </w:hyperlink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72AEC1E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BBC04C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77CFA7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1B9F1A4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DEF54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4C91E4" wp14:textId="77777777">
            <w:pPr>
              <w:rPr>
                <w:rFonts w:eastAsia="Times New Roman"/>
              </w:rPr>
            </w:pPr>
            <w:hyperlink w:history="1" r:id="rId43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3D37D2AF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58FD7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9AB6DB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82C8606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06B86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1CAA50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61BBA7C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6378C7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A5C55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07547A01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4981DF4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B418A2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E392D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2998B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5D53C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677E74C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FF6CBF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8E61ECB" wp14:textId="77777777">
            <w:pPr>
              <w:rPr>
                <w:rFonts w:eastAsia="Times New Roman"/>
              </w:rPr>
            </w:pPr>
            <w:hyperlink w:history="1" r:id="rId44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FBFE2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FE8708" wp14:textId="77777777">
            <w:pPr>
              <w:rPr>
                <w:rFonts w:eastAsia="Times New Roman"/>
              </w:rPr>
            </w:pPr>
            <w:hyperlink w:history="1" r:id="rId45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2B64C9D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7A733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38051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D03D84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119AC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6B4F664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3E062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06D28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BF7D09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D6354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14D7C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6ED7679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FFC6E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1772D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B4FE02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8E857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C4EDE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5043CB0F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5CE1E58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039ED2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20"/>
              <w:gridCol w:w="1059"/>
              <w:gridCol w:w="4509"/>
              <w:gridCol w:w="672"/>
            </w:tblGrid>
            <w:tr w:rsidR="00000000" w14:paraId="5DD3F9CC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75C2E7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63411ECB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0E6FB7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D7A78FC" wp14:textId="77777777">
                  <w:pPr>
                    <w:rPr>
                      <w:rFonts w:eastAsia="Times New Roman"/>
                    </w:rPr>
                  </w:pPr>
                  <w:hyperlink w:history="1" r:id="rId46">
                    <w:r>
                      <w:rPr>
                        <w:rStyle w:val="Hyperlink"/>
                        <w:rFonts w:eastAsia="Times New Roman"/>
                        <w:strike/>
                      </w:rPr>
                      <w:t>WSN-92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8329EA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81C89F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1F3F1514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75427C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545C835D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957E72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90A1ADF" wp14:textId="77777777">
                  <w:pPr>
                    <w:rPr>
                      <w:rFonts w:eastAsia="Times New Roman"/>
                    </w:rPr>
                  </w:pPr>
                  <w:hyperlink w:history="1" r:id="rId47">
                    <w:r>
                      <w:rPr>
                        <w:rStyle w:val="Hyperlink"/>
                        <w:rFonts w:eastAsia="Times New Roman"/>
                        <w:strike/>
                      </w:rPr>
                      <w:t>WSN-92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2F08CF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B40D7A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1B90464F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D61C0F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ADC9F1B" wp14:textId="77777777">
                  <w:pPr>
                    <w:rPr>
                      <w:rFonts w:eastAsia="Times New Roman"/>
                    </w:rPr>
                  </w:pPr>
                  <w:hyperlink w:history="1" r:id="rId48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D9DDBD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2686CD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07459315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6EADAE5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740D7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48203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6537F28F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5B365747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49338E93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01512BE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6DFB9E20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6A583AF6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6EF18587" wp14:textId="77777777">
            <w:pPr>
              <w:numPr>
                <w:ilvl w:val="0"/>
                <w:numId w:val="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“validUser” in the “Name” field </w:t>
            </w:r>
          </w:p>
          <w:p w:rsidR="0047029C" w:rsidRDefault="0047029C" w14:paraId="3743A667" wp14:textId="77777777">
            <w:pPr>
              <w:numPr>
                <w:ilvl w:val="0"/>
                <w:numId w:val="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“Doctor” from the “Profession” field </w:t>
            </w:r>
          </w:p>
          <w:p w:rsidR="0047029C" w:rsidRDefault="0047029C" w14:paraId="6E0D92E8" wp14:textId="77777777">
            <w:pPr>
              <w:numPr>
                <w:ilvl w:val="0"/>
                <w:numId w:val="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“Search” button </w:t>
            </w:r>
          </w:p>
          <w:p w:rsidR="0047029C" w:rsidRDefault="0047029C" w14:paraId="3119A9B8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</w:t>
            </w:r>
            <w:r>
              <w:t>The validUser profile is displayed in the search results </w:t>
            </w:r>
          </w:p>
          <w:p w:rsidR="0047029C" w:rsidRDefault="0047029C" w14:paraId="50FEAEE9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An error message is displayed </w:t>
            </w:r>
          </w:p>
          <w:p w:rsidR="0047029C" w:rsidRDefault="0047029C" w14:paraId="2C37C8DE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70DF9E56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44E871BC" wp14:textId="77777777">
      <w:pPr>
        <w:rPr>
          <w:rFonts w:eastAsia="Times New Roman"/>
        </w:rPr>
      </w:pPr>
      <w:r>
        <w:rPr>
          <w:rFonts w:eastAsia="Times New Roman"/>
        </w:rPr>
        <w:pict w14:anchorId="484ECDC2">
          <v:rect id="_x0000_i1035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144A5D23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CF58790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C04FA0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[WSN-111] </w:t>
            </w:r>
            <w:hyperlink w:history="1" r:id="rId49">
              <w:r>
                <w:rPr>
                  <w:rStyle w:val="Hyperlink"/>
                  <w:rFonts w:eastAsia="Times New Roman"/>
                </w:rPr>
                <w:t xml:space="preserve">[Accessibility and Search] Search Functionality Does Not Work for Logged in User When Searching By Email </w:t>
              </w:r>
            </w:hyperlink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5F449E5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8D1A2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A5A9BB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6956A03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350E48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998CF6" wp14:textId="77777777">
            <w:pPr>
              <w:rPr>
                <w:rFonts w:eastAsia="Times New Roman"/>
              </w:rPr>
            </w:pPr>
            <w:hyperlink w:history="1" r:id="rId50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21D7C663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2B1A7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D2978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24B1E2F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8DA33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98FC8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E181222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98074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3B9046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738610EB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:rsidTr="2F0EE780" w14:paraId="38CD35A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7C7BA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263F9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C4A83E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24E37D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:rsidTr="2F0EE780" w14:paraId="57FF5ED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C2B90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0DB275" wp14:textId="77777777">
            <w:pPr>
              <w:rPr>
                <w:rFonts w:eastAsia="Times New Roman"/>
              </w:rPr>
            </w:pPr>
            <w:hyperlink w:history="1" r:id="rId51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429112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2AF292" wp14:textId="77777777">
            <w:pPr>
              <w:rPr>
                <w:rFonts w:eastAsia="Times New Roman"/>
              </w:rPr>
            </w:pPr>
            <w:hyperlink w:history="1" r:id="rId52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:rsidTr="2F0EE780" w14:paraId="1170B6B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6AF8D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2230D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B6ABA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B2F8EF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:rsidTr="2F0EE780" w14:paraId="1675FFC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2B6B9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E4114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:rsidTr="2F0EE780" w14:paraId="1465004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42DA03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FD3833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5C6E355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6AB46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EE6087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6176825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30B427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2F3BAF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P="2F0EE780" w:rsidRDefault="0047029C" w14:paraId="637805D2" wp14:textId="7890D45E">
      <w:pPr>
        <w:pStyle w:val="Normal"/>
      </w:pPr>
      <w:r w:rsidR="3A8E561E">
        <w:drawing>
          <wp:inline xmlns:wp14="http://schemas.microsoft.com/office/word/2010/wordprocessingDrawing" wp14:editId="3E2A19C7" wp14:anchorId="145B4D72">
            <wp:extent cx="5715000" cy="2445360"/>
            <wp:effectExtent l="0" t="0" r="0" b="0"/>
            <wp:docPr id="1218264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d8095878a4d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3EF4B26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AA3A5E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97"/>
              <w:gridCol w:w="1176"/>
              <w:gridCol w:w="4427"/>
              <w:gridCol w:w="660"/>
            </w:tblGrid>
            <w:tr w:rsidR="00000000" w14:paraId="6F10A6E4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612649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1FF62364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184E0D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B8340A0" wp14:textId="77777777">
                  <w:pPr>
                    <w:rPr>
                      <w:rFonts w:eastAsia="Times New Roman"/>
                    </w:rPr>
                  </w:pPr>
                  <w:hyperlink w:history="1" r:id="rId53">
                    <w:r>
                      <w:rPr>
                        <w:rStyle w:val="Hyperlink"/>
                        <w:rFonts w:eastAsia="Times New Roman"/>
                        <w:strike/>
                      </w:rPr>
                      <w:t>WSN-106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D8DA91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1A8F27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4838AE5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D757D7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3A42DDAA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8D594D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8775A65" wp14:textId="77777777">
                  <w:pPr>
                    <w:rPr>
                      <w:rFonts w:eastAsia="Times New Roman"/>
                    </w:rPr>
                  </w:pPr>
                  <w:hyperlink w:history="1" r:id="rId54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79DEFC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6281E8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388D8047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38E87D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776A533" wp14:textId="77777777">
                  <w:pPr>
                    <w:rPr>
                      <w:rFonts w:eastAsia="Times New Roman"/>
                    </w:rPr>
                  </w:pPr>
                  <w:hyperlink w:history="1" r:id="rId55">
                    <w:r>
                      <w:rPr>
                        <w:rStyle w:val="Hyperlink"/>
                        <w:rFonts w:eastAsia="Times New Roman"/>
                        <w:strike/>
                      </w:rPr>
                      <w:t>WSN-106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BC68E2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AA4EE4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463F29E8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6683EB1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0A912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E43DC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3B7B4B86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14821DC6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210A86BB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0DA7063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3A0FF5F2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595503E8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5DF6ABB4" wp14:textId="77777777">
            <w:pPr>
              <w:numPr>
                <w:ilvl w:val="0"/>
                <w:numId w:val="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“validUser” in the “Name” field </w:t>
            </w:r>
          </w:p>
          <w:p w:rsidR="0047029C" w:rsidRDefault="0047029C" w14:paraId="797E461E" wp14:textId="77777777">
            <w:pPr>
              <w:numPr>
                <w:ilvl w:val="0"/>
                <w:numId w:val="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“Doctor” from the “Profession” field </w:t>
            </w:r>
          </w:p>
          <w:p w:rsidR="0047029C" w:rsidRDefault="0047029C" w14:paraId="58AC3CD2" wp14:textId="77777777">
            <w:pPr>
              <w:numPr>
                <w:ilvl w:val="0"/>
                <w:numId w:val="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“Search” button </w:t>
            </w:r>
          </w:p>
          <w:p w:rsidR="0047029C" w:rsidRDefault="0047029C" w14:paraId="06632696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validUser profile is displayed in the search results </w:t>
            </w:r>
          </w:p>
          <w:p w:rsidR="0047029C" w:rsidRDefault="0047029C" w14:paraId="6E3D5834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</w:t>
            </w:r>
            <w:r>
              <w:t>An error message is displayed </w:t>
            </w:r>
          </w:p>
          <w:p w:rsidR="0047029C" w:rsidRDefault="0047029C" w14:paraId="56AB16E5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5630AD66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61829076" wp14:textId="77777777">
      <w:pPr>
        <w:rPr>
          <w:rFonts w:eastAsia="Times New Roman"/>
        </w:rPr>
      </w:pPr>
      <w:r>
        <w:rPr>
          <w:rFonts w:eastAsia="Times New Roman"/>
        </w:rPr>
        <w:pict w14:anchorId="53DE5CA1">
          <v:rect id="_x0000_i1036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2BA226A1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1623593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91EE59A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[WSN-110] </w:t>
            </w:r>
            <w:hyperlink w:history="1" r:id="rId56">
              <w:r>
                <w:rPr>
                  <w:rStyle w:val="Hyperlink"/>
                  <w:rFonts w:eastAsia="Times New Roman"/>
                </w:rPr>
                <w:t xml:space="preserve">[Accessibility and Search] Search Functionality Does Not Work for Logged in User When Searching By Email and Profession </w:t>
              </w:r>
            </w:hyperlink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07F5AEC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B1FDB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6122C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719E62F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39311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5BA78C" wp14:textId="77777777">
            <w:pPr>
              <w:rPr>
                <w:rFonts w:eastAsia="Times New Roman"/>
              </w:rPr>
            </w:pPr>
            <w:hyperlink w:history="1" r:id="rId57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08B4F260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65889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EEE4B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553F0C98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96EFA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479B0E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2D870A7A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17E71D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12F82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17AD93B2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0D3043D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88DA97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4B6D3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13ADA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0115D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28B9970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629416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165ADF0" wp14:textId="77777777">
            <w:pPr>
              <w:rPr>
                <w:rFonts w:eastAsia="Times New Roman"/>
              </w:rPr>
            </w:pPr>
            <w:hyperlink w:history="1" r:id="rId58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6502F9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91ADAC" wp14:textId="77777777">
            <w:pPr>
              <w:rPr>
                <w:rFonts w:eastAsia="Times New Roman"/>
              </w:rPr>
            </w:pPr>
            <w:hyperlink w:history="1" r:id="rId59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56E5BD4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F8DEFD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11F8A9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BF542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AB94A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43C69DE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20A420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BBE1E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DA9F06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E006E9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BA7CA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C1DDE0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122258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D58CF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3B9D74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938A74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3726B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0DE4B5B7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2FB696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C34EC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97"/>
              <w:gridCol w:w="1176"/>
              <w:gridCol w:w="4427"/>
              <w:gridCol w:w="660"/>
            </w:tblGrid>
            <w:tr w:rsidR="00000000" w14:paraId="70866584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0E4F2B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03D60836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C73ECE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7FB78E0" wp14:textId="77777777">
                  <w:pPr>
                    <w:rPr>
                      <w:rFonts w:eastAsia="Times New Roman"/>
                    </w:rPr>
                  </w:pPr>
                  <w:hyperlink w:history="1" r:id="rId60">
                    <w:r>
                      <w:rPr>
                        <w:rStyle w:val="Hyperlink"/>
                        <w:rFonts w:eastAsia="Times New Roman"/>
                        <w:strike/>
                      </w:rPr>
                      <w:t>WSN-107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407AF8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5B14A7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3383B054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CB5D98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4BB3CE85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45BDCF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C448642" wp14:textId="77777777">
                  <w:pPr>
                    <w:rPr>
                      <w:rFonts w:eastAsia="Times New Roman"/>
                    </w:rPr>
                  </w:pPr>
                  <w:hyperlink w:history="1" r:id="rId61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2C87A7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C5B83E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6ACAFDFA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3AF2BF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96EDE37" wp14:textId="77777777">
                  <w:pPr>
                    <w:rPr>
                      <w:rFonts w:eastAsia="Times New Roman"/>
                    </w:rPr>
                  </w:pPr>
                  <w:hyperlink w:history="1" r:id="rId62">
                    <w:r>
                      <w:rPr>
                        <w:rStyle w:val="Hyperlink"/>
                        <w:rFonts w:eastAsia="Times New Roman"/>
                        <w:strike/>
                      </w:rPr>
                      <w:t>WSN-107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3C8D61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214942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66204FF1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4FFE42B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4F161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3969B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2DBF0D7D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563920E5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0CED606B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4662417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6B62F1B3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0BC2E2DD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6214E085" wp14:textId="77777777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“validUser” in the “Name” field </w:t>
            </w:r>
          </w:p>
          <w:p w:rsidR="0047029C" w:rsidRDefault="0047029C" w14:paraId="4D40288A" wp14:textId="77777777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“Doctor” from the “Profession” field </w:t>
            </w:r>
          </w:p>
          <w:p w:rsidR="0047029C" w:rsidRDefault="0047029C" w14:paraId="3915283C" wp14:textId="77777777">
            <w:pPr>
              <w:numPr>
                <w:ilvl w:val="0"/>
                <w:numId w:val="8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“Search” button </w:t>
            </w:r>
          </w:p>
          <w:p w:rsidR="0047029C" w:rsidRDefault="0047029C" w14:paraId="5569EB63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validUser profile is displayed in the search results </w:t>
            </w:r>
          </w:p>
          <w:p w:rsidR="0047029C" w:rsidRDefault="0047029C" w14:paraId="02222EFC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An error message is displayed </w:t>
            </w:r>
          </w:p>
          <w:p w:rsidR="0047029C" w:rsidRDefault="0047029C" w14:paraId="37D22E65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02F2C34E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680A4E5D" wp14:textId="77777777">
      <w:pPr>
        <w:rPr>
          <w:rFonts w:eastAsia="Times New Roman"/>
        </w:rPr>
      </w:pPr>
      <w:r>
        <w:rPr>
          <w:rFonts w:eastAsia="Times New Roman"/>
        </w:rPr>
        <w:pict w14:anchorId="385D5DB3">
          <v:rect id="_x0000_i1037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19219836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3CB3771C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1A60A4D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[WSN-109] </w:t>
            </w:r>
            <w:hyperlink w:history="1" r:id="rId63">
              <w:r>
                <w:rPr>
                  <w:rStyle w:val="Hyperlink"/>
                  <w:rFonts w:eastAsia="Times New Roman"/>
                </w:rPr>
                <w:t>[Accessibility and Search] Search Functionality Does Not Work for a Logged in User When Searching By Name and Profession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0036612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BED2BE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28078A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0827B60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C5E2F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E838F9" wp14:textId="77777777">
            <w:pPr>
              <w:rPr>
                <w:rFonts w:eastAsia="Times New Roman"/>
              </w:rPr>
            </w:pPr>
            <w:hyperlink w:history="1" r:id="rId64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2708B2B3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4A370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1E48FA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29311272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AAA29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09467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390E8D7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CC6226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CD0B08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296FEF7D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49425E9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ED296E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39EF28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7C7F2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A1FE6D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5F54143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C4A471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EF690B" wp14:textId="77777777">
            <w:pPr>
              <w:rPr>
                <w:rFonts w:eastAsia="Times New Roman"/>
              </w:rPr>
            </w:pPr>
            <w:hyperlink w:history="1" r:id="rId65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EE5EF1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C0F9AE" wp14:textId="77777777">
            <w:pPr>
              <w:rPr>
                <w:rFonts w:eastAsia="Times New Roman"/>
              </w:rPr>
            </w:pPr>
            <w:hyperlink w:history="1" r:id="rId66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321300C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46C2B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7A3C10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06F11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F6561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77F3848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AF0B7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281219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C1F24B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95187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7C6D2F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A98ED2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C6E870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5D0A0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F24532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210F7C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ABC21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7194DBDC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78BD2A1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77278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97"/>
              <w:gridCol w:w="1176"/>
              <w:gridCol w:w="4427"/>
              <w:gridCol w:w="660"/>
            </w:tblGrid>
            <w:tr w:rsidR="00000000" w14:paraId="1F9F1479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6946F5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10654BBF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0B3DD9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B8D6224" wp14:textId="77777777">
                  <w:pPr>
                    <w:rPr>
                      <w:rFonts w:eastAsia="Times New Roman"/>
                    </w:rPr>
                  </w:pPr>
                  <w:hyperlink w:history="1" r:id="rId67">
                    <w:r>
                      <w:rPr>
                        <w:rStyle w:val="Hyperlink"/>
                        <w:rFonts w:eastAsia="Times New Roman"/>
                        <w:strike/>
                      </w:rPr>
                      <w:t>WSN-108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978C1D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2716D2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21093C6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8BF910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3A53FB7E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0B34C0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BDB519B" wp14:textId="77777777">
                  <w:pPr>
                    <w:rPr>
                      <w:rFonts w:eastAsia="Times New Roman"/>
                    </w:rPr>
                  </w:pPr>
                  <w:hyperlink w:history="1" r:id="rId68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5E4682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7A10B6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6EBACBB3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F8AC90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7F2BECD" wp14:textId="77777777">
                  <w:pPr>
                    <w:rPr>
                      <w:rFonts w:eastAsia="Times New Roman"/>
                    </w:rPr>
                  </w:pPr>
                  <w:hyperlink w:history="1" r:id="rId69">
                    <w:r>
                      <w:rPr>
                        <w:rStyle w:val="Hyperlink"/>
                        <w:rFonts w:eastAsia="Times New Roman"/>
                        <w:strike/>
                      </w:rPr>
                      <w:t>WSN-108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4848A1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[Accessibility and Search] Check sear...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2AE9FF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769D0D3C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61D4FF0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69BC36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124B9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54CD245A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0CF058EE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1A79B77F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4B8484D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1231BE67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5B3C700F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3774728B" wp14:textId="77777777">
            <w:pPr>
              <w:numPr>
                <w:ilvl w:val="0"/>
                <w:numId w:val="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“validUser” in the “Name” field </w:t>
            </w:r>
          </w:p>
          <w:p w:rsidR="0047029C" w:rsidRDefault="0047029C" w14:paraId="055F105F" wp14:textId="77777777">
            <w:pPr>
              <w:numPr>
                <w:ilvl w:val="0"/>
                <w:numId w:val="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“Doctor” from the “Profession” field </w:t>
            </w:r>
          </w:p>
          <w:p w:rsidR="0047029C" w:rsidRDefault="0047029C" w14:paraId="1D5594B7" wp14:textId="77777777">
            <w:pPr>
              <w:numPr>
                <w:ilvl w:val="0"/>
                <w:numId w:val="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“Search” button </w:t>
            </w:r>
          </w:p>
          <w:p w:rsidR="0047029C" w:rsidRDefault="0047029C" w14:paraId="59FB6FC9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validUser profile is displayed in the search results </w:t>
            </w:r>
          </w:p>
          <w:p w:rsidR="0047029C" w:rsidRDefault="0047029C" w14:paraId="4E9FD11A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</w:t>
            </w:r>
            <w:r>
              <w:t>An error message is displayed </w:t>
            </w:r>
          </w:p>
          <w:p w:rsidR="0047029C" w:rsidRDefault="0047029C" w14:paraId="5B553ED5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36FEB5B0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30D7AA69" wp14:textId="77777777">
      <w:pPr>
        <w:rPr>
          <w:rFonts w:eastAsia="Times New Roman"/>
        </w:rPr>
      </w:pPr>
      <w:r>
        <w:rPr>
          <w:rFonts w:eastAsia="Times New Roman"/>
        </w:rPr>
        <w:pict w14:anchorId="6037BB73">
          <v:rect id="_x0000_i1038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7196D064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274C79ED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15F597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[WSN-102] </w:t>
            </w:r>
            <w:hyperlink w:history="1" r:id="rId70">
              <w:r>
                <w:rPr>
                  <w:rStyle w:val="Hyperlink"/>
                  <w:rFonts w:eastAsia="Times New Roman"/>
                </w:rPr>
                <w:t>[Registration and Login] User Can Register with Already Existing Email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51C30D6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CCDFEC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3A724F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73514E5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6A9F40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3BC5E9" wp14:textId="77777777">
            <w:pPr>
              <w:rPr>
                <w:rFonts w:eastAsia="Times New Roman"/>
              </w:rPr>
            </w:pPr>
            <w:hyperlink w:history="1" r:id="rId71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64B2C766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5FE80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6D9ED8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FE2E0C8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F0936A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5D74F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505DC524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DC6B47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BC9604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34FF1C98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54EBFF7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142F85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919DF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915CF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F0209C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67AE7AB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F8275D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011450" wp14:textId="77777777">
            <w:pPr>
              <w:rPr>
                <w:rFonts w:eastAsia="Times New Roman"/>
              </w:rPr>
            </w:pPr>
            <w:hyperlink w:history="1" r:id="rId72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286603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87C4295" wp14:textId="77777777">
            <w:pPr>
              <w:rPr>
                <w:rFonts w:eastAsia="Times New Roman"/>
              </w:rPr>
            </w:pPr>
            <w:hyperlink w:history="1" r:id="rId73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4C33269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347A7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B11F9E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AA0EF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3640DE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0B0D90E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37D342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99787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13AB709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036D6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7A2A1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696C92C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79544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4A5A2B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0AED0EE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29BBE1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355EB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6D072C0D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9D4674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28BAC6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30"/>
              <w:gridCol w:w="1068"/>
              <w:gridCol w:w="4485"/>
              <w:gridCol w:w="677"/>
            </w:tblGrid>
            <w:tr w:rsidR="00000000" w14:paraId="090994FC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B0CF3D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4DBD0D31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716704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0A8D638" wp14:textId="77777777">
                  <w:pPr>
                    <w:rPr>
                      <w:rFonts w:eastAsia="Times New Roman"/>
                    </w:rPr>
                  </w:pPr>
                  <w:hyperlink w:history="1" r:id="rId74">
                    <w:r>
                      <w:rPr>
                        <w:rStyle w:val="Hyperlink"/>
                        <w:rFonts w:eastAsia="Times New Roman"/>
                        <w:strike/>
                      </w:rPr>
                      <w:t>WSN-82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C53E49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A3A35C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7F405F77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1D2A38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465A4C02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D3DFB3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EF611DB" wp14:textId="77777777">
                  <w:pPr>
                    <w:rPr>
                      <w:rFonts w:eastAsia="Times New Roman"/>
                    </w:rPr>
                  </w:pPr>
                  <w:hyperlink w:history="1" r:id="rId75">
                    <w:r>
                      <w:rPr>
                        <w:rStyle w:val="Hyperlink"/>
                        <w:rFonts w:eastAsia="Times New Roman"/>
                        <w:strike/>
                      </w:rPr>
                      <w:t>WSN-82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311547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75D23B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39A11B37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2ED98B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59829A4" wp14:textId="77777777">
                  <w:pPr>
                    <w:rPr>
                      <w:rFonts w:eastAsia="Times New Roman"/>
                    </w:rPr>
                  </w:pPr>
                  <w:hyperlink w:history="1" r:id="rId76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DB8FAF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18ECEC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48A21919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5DED07C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551BC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3ED81F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6BD18F9B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168977C9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72038451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4F8F56C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238601FE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0ED9E668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660FC778" wp14:textId="77777777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Navigate to WEare Social Network Front page </w:t>
            </w:r>
            <w:r>
              <w:rPr>
                <w:rFonts w:eastAsia="Times New Roman"/>
              </w:rPr>
              <w:fldChar w:fldCharType="begin"/>
            </w:r>
            <w:r>
              <w:rPr>
                <w:rFonts w:eastAsia="Times New Roman"/>
              </w:rPr>
              <w:instrText>HYPERLINK "http://localhost:8081/"</w:instrText>
            </w:r>
            <w:r>
              <w:rPr>
                <w:rFonts w:eastAsia="Times New Roman"/>
              </w:rPr>
            </w:r>
            <w:r>
              <w:rPr>
                <w:rFonts w:eastAsia="Times New Roman"/>
              </w:rPr>
              <w:fldChar w:fldCharType="separate"/>
            </w:r>
            <w:ins w:author="Unknown" w:id="3">
              <w:r>
                <w:rPr>
                  <w:rStyle w:val="Hyperlink"/>
                  <w:rFonts w:eastAsia="Times New Roman"/>
                </w:rPr>
                <w:t>http://localhost:8081/</w:t>
              </w:r>
            </w:ins>
            <w:r>
              <w:rPr>
                <w:rFonts w:eastAsia="Times New Roman"/>
              </w:rPr>
              <w:fldChar w:fldCharType="end"/>
            </w:r>
            <w:r>
              <w:rPr>
                <w:rFonts w:eastAsia="Times New Roman"/>
              </w:rPr>
              <w:t> </w:t>
            </w:r>
          </w:p>
          <w:p w:rsidR="0047029C" w:rsidRDefault="0047029C" w14:paraId="238C789C" wp14:textId="77777777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5D315B77" wp14:textId="77777777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username in the “Username” field </w:t>
            </w:r>
          </w:p>
          <w:p w:rsidR="0047029C" w:rsidRDefault="0047029C" w14:paraId="3E8854D6" wp14:textId="77777777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</w:t>
            </w:r>
            <w:r>
              <w:rPr>
                <w:rFonts w:eastAsia="Times New Roman"/>
              </w:rPr>
              <w:fldChar w:fldCharType="begin"/>
            </w:r>
            <w:r>
              <w:rPr>
                <w:rFonts w:eastAsia="Times New Roman"/>
              </w:rPr>
              <w:instrText>HYPERLINK "mailto:vlvl@vlvl123.com"</w:instrText>
            </w:r>
            <w:r>
              <w:rPr>
                <w:rFonts w:eastAsia="Times New Roman"/>
              </w:rPr>
            </w:r>
            <w:r>
              <w:rPr>
                <w:rFonts w:eastAsia="Times New Roman"/>
              </w:rPr>
              <w:fldChar w:fldCharType="separate"/>
            </w:r>
            <w:ins w:author="Unknown" w:id="4">
              <w:r>
                <w:rPr>
                  <w:rStyle w:val="Hyperlink"/>
                  <w:rFonts w:eastAsia="Times New Roman"/>
                </w:rPr>
                <w:t>vlvl@vlvl123.com</w:t>
              </w:r>
            </w:ins>
            <w:r>
              <w:rPr>
                <w:rFonts w:eastAsia="Times New Roman"/>
              </w:rPr>
              <w:fldChar w:fldCharType="end"/>
            </w:r>
            <w:r>
              <w:rPr>
                <w:rFonts w:eastAsia="Times New Roman"/>
              </w:rPr>
              <w:t>“e-mail in the “Email’ field </w:t>
            </w:r>
          </w:p>
          <w:p w:rsidR="0047029C" w:rsidRDefault="0047029C" w14:paraId="47C0B165" wp14:textId="77777777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password in the “Password” field </w:t>
            </w:r>
          </w:p>
          <w:p w:rsidR="0047029C" w:rsidRDefault="0047029C" w14:paraId="149FAEAD" wp14:textId="77777777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Confirm the password in the “Confirm Password” field </w:t>
            </w:r>
          </w:p>
          <w:p w:rsidR="0047029C" w:rsidRDefault="0047029C" w14:paraId="396AC935" wp14:textId="77777777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“Professional Category” field </w:t>
            </w:r>
          </w:p>
          <w:p w:rsidR="0047029C" w:rsidRDefault="0047029C" w14:paraId="43547B4A" wp14:textId="77777777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3ECE1B59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User is not registered. Error message is displayed. </w:t>
            </w:r>
          </w:p>
          <w:p w:rsidR="0047029C" w:rsidRDefault="0047029C" w14:paraId="12A725CF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user is successfully registered </w:t>
            </w:r>
          </w:p>
          <w:p w:rsidR="0047029C" w:rsidRDefault="0047029C" w14:paraId="62954037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0F3CABC7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5B08B5D1" wp14:textId="77777777">
      <w:pPr>
        <w:rPr>
          <w:rFonts w:eastAsia="Times New Roman"/>
        </w:rPr>
      </w:pPr>
      <w:r>
        <w:rPr>
          <w:rFonts w:eastAsia="Times New Roman"/>
        </w:rPr>
        <w:pict w14:anchorId="778A6B56">
          <v:rect id="_x0000_i1039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16DEB4AB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1C23356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8A4F75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[WSN-101] </w:t>
            </w:r>
            <w:hyperlink w:history="1" r:id="rId77">
              <w:r>
                <w:rPr>
                  <w:rStyle w:val="Hyperlink"/>
                  <w:rFonts w:eastAsia="Times New Roman"/>
                </w:rPr>
                <w:t>[Registration and Login] User Can Successfully Register With Password Without Special Symbol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68635C8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DE8EB6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4AAC5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6C52032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8BECD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1AE084" wp14:textId="77777777">
            <w:pPr>
              <w:rPr>
                <w:rFonts w:eastAsia="Times New Roman"/>
              </w:rPr>
            </w:pPr>
            <w:hyperlink w:history="1" r:id="rId78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4541EE17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6F8B0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AC1A4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12921BBE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B34C7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29476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DB03F55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8A2E2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39478A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0AD9C6F4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113E0CE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73A3E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151D66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4ADAA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AE2EB8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4928712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5B6BBE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8B3E5AE" wp14:textId="77777777">
            <w:pPr>
              <w:rPr>
                <w:rFonts w:eastAsia="Times New Roman"/>
              </w:rPr>
            </w:pPr>
            <w:hyperlink w:history="1" r:id="rId79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F4FC3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FA0E8C" wp14:textId="77777777">
            <w:pPr>
              <w:rPr>
                <w:rFonts w:eastAsia="Times New Roman"/>
              </w:rPr>
            </w:pPr>
            <w:hyperlink w:history="1" r:id="rId80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2FBB4B6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9AE5D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AA6CEF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EF0A4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C5CE2A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7EEBA83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AE236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E9D37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7CA549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EFA5A1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79396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257DE5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6AE76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A6BC5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350ECB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3FDDA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A51CD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4B1F511A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503B187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014676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30"/>
              <w:gridCol w:w="1068"/>
              <w:gridCol w:w="4485"/>
              <w:gridCol w:w="677"/>
            </w:tblGrid>
            <w:tr w:rsidR="00000000" w14:paraId="74997C61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756376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54A0F8E7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2B2C7E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D665E5D" wp14:textId="77777777">
                  <w:pPr>
                    <w:rPr>
                      <w:rFonts w:eastAsia="Times New Roman"/>
                    </w:rPr>
                  </w:pPr>
                  <w:hyperlink w:history="1" r:id="rId81">
                    <w:r>
                      <w:rPr>
                        <w:rStyle w:val="Hyperlink"/>
                        <w:rFonts w:eastAsia="Times New Roman"/>
                        <w:strike/>
                      </w:rPr>
                      <w:t>WSN-81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35A2B9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0E24B5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04FBEEFC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F960EA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209B5EF6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0CCDEF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8697E66" wp14:textId="77777777">
                  <w:pPr>
                    <w:rPr>
                      <w:rFonts w:eastAsia="Times New Roman"/>
                    </w:rPr>
                  </w:pPr>
                  <w:hyperlink w:history="1" r:id="rId82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3188C0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1BDD4A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534FC2C2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5C771B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C0EE7E4" wp14:textId="77777777">
                  <w:pPr>
                    <w:rPr>
                      <w:rFonts w:eastAsia="Times New Roman"/>
                    </w:rPr>
                  </w:pPr>
                  <w:hyperlink w:history="1" r:id="rId83">
                    <w:r>
                      <w:rPr>
                        <w:rStyle w:val="Hyperlink"/>
                        <w:rFonts w:eastAsia="Times New Roman"/>
                        <w:strike/>
                      </w:rPr>
                      <w:t>WSN-81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47CD96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97DB54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65F9C3DC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4D0408F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A921B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1697B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5023141B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296302AD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3142A078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649CC1F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1F3B1409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125B5760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2DD447D5" wp14:textId="77777777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Navigate to WEare Social Network Front page </w:t>
            </w:r>
            <w:r>
              <w:rPr>
                <w:rFonts w:eastAsia="Times New Roman"/>
              </w:rPr>
              <w:fldChar w:fldCharType="begin"/>
            </w:r>
            <w:r>
              <w:rPr>
                <w:rFonts w:eastAsia="Times New Roman"/>
              </w:rPr>
              <w:instrText>HYPERLINK "http://localhost:8081/"</w:instrText>
            </w:r>
            <w:r>
              <w:rPr>
                <w:rFonts w:eastAsia="Times New Roman"/>
              </w:rPr>
            </w:r>
            <w:r>
              <w:rPr>
                <w:rFonts w:eastAsia="Times New Roman"/>
              </w:rPr>
              <w:fldChar w:fldCharType="separate"/>
            </w:r>
            <w:ins w:author="Unknown" w:id="5">
              <w:r>
                <w:rPr>
                  <w:rStyle w:val="Hyperlink"/>
                  <w:rFonts w:eastAsia="Times New Roman"/>
                </w:rPr>
                <w:t>http://localhost:8081/</w:t>
              </w:r>
            </w:ins>
            <w:r>
              <w:rPr>
                <w:rFonts w:eastAsia="Times New Roman"/>
              </w:rPr>
              <w:fldChar w:fldCharType="end"/>
            </w:r>
            <w:r>
              <w:rPr>
                <w:rFonts w:eastAsia="Times New Roman"/>
              </w:rPr>
              <w:t> </w:t>
            </w:r>
          </w:p>
          <w:p w:rsidR="0047029C" w:rsidRDefault="0047029C" w14:paraId="56FFDB6D" wp14:textId="77777777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355D9A2E" wp14:textId="77777777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username in the “Username” field </w:t>
            </w:r>
          </w:p>
          <w:p w:rsidR="0047029C" w:rsidRDefault="0047029C" w14:paraId="1532F3E4" wp14:textId="77777777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e-mail in the “Email’ field </w:t>
            </w:r>
          </w:p>
          <w:p w:rsidR="0047029C" w:rsidRDefault="0047029C" w14:paraId="084A5360" wp14:textId="77777777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“Vaaldd12” in the “Password” field </w:t>
            </w:r>
          </w:p>
          <w:p w:rsidR="0047029C" w:rsidRDefault="0047029C" w14:paraId="239D0DF2" wp14:textId="77777777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Confirm the password in the “Confirm Password” field </w:t>
            </w:r>
          </w:p>
          <w:p w:rsidR="0047029C" w:rsidRDefault="0047029C" w14:paraId="3EDDAC09" wp14:textId="77777777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“Professional Category” field </w:t>
            </w:r>
          </w:p>
          <w:p w:rsidR="0047029C" w:rsidRDefault="0047029C" w14:paraId="1C464A5F" wp14:textId="77777777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09232553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User is not registered. Error message is displayed. </w:t>
            </w:r>
          </w:p>
          <w:p w:rsidR="0047029C" w:rsidRDefault="0047029C" w14:paraId="09B78421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user is successfully registered </w:t>
            </w:r>
          </w:p>
          <w:p w:rsidR="0047029C" w:rsidRDefault="0047029C" w14:paraId="07CAE060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562C75D1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664355AD" wp14:textId="77777777">
      <w:pPr>
        <w:rPr>
          <w:rFonts w:eastAsia="Times New Roman"/>
        </w:rPr>
      </w:pPr>
      <w:r>
        <w:rPr>
          <w:rFonts w:eastAsia="Times New Roman"/>
        </w:rPr>
        <w:pict w14:anchorId="2C2AE6B4">
          <v:rect id="_x0000_i1040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1A965116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3032CA0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7822EA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[WSN-100] </w:t>
            </w:r>
            <w:hyperlink w:history="1" r:id="rId84">
              <w:r>
                <w:rPr>
                  <w:rStyle w:val="Hyperlink"/>
                  <w:rFonts w:eastAsia="Times New Roman"/>
                </w:rPr>
                <w:t>[Registration and Login] User Can Successfully Register With Password Without Digit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660E8AB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6D428D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CCF058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7D1CC72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E7EBD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E37DACB" wp14:textId="77777777">
            <w:pPr>
              <w:rPr>
                <w:rFonts w:eastAsia="Times New Roman"/>
              </w:rPr>
            </w:pPr>
            <w:hyperlink w:history="1" r:id="rId85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59B71A6F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CFEF9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1D74A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291ACAE4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8A66A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2CDD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14ACAF05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B744B1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4E2714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7DF4E37C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40A3F54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2B2B3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C7DA3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8CD1B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3B9F84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14D0965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1088F3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DAD61A" wp14:textId="77777777">
            <w:pPr>
              <w:rPr>
                <w:rFonts w:eastAsia="Times New Roman"/>
              </w:rPr>
            </w:pPr>
            <w:hyperlink w:history="1" r:id="rId86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7898C9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0D2D14" wp14:textId="77777777">
            <w:pPr>
              <w:rPr>
                <w:rFonts w:eastAsia="Times New Roman"/>
              </w:rPr>
            </w:pPr>
            <w:hyperlink w:history="1" r:id="rId87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743D8A2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E1BECE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BEC11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75DE3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4B8F4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5D47EB4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9A536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211D71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81B5EB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385347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61E967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3FA21B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72135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6B59C8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DF0B9E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28E41D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DAB131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44FB30F8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7DF1A39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41A406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30"/>
              <w:gridCol w:w="1068"/>
              <w:gridCol w:w="4485"/>
              <w:gridCol w:w="677"/>
            </w:tblGrid>
            <w:tr w:rsidR="00000000" w14:paraId="2CC9AEF8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750F36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2186FA66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176F16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C42641D" wp14:textId="77777777">
                  <w:pPr>
                    <w:rPr>
                      <w:rFonts w:eastAsia="Times New Roman"/>
                    </w:rPr>
                  </w:pPr>
                  <w:hyperlink w:history="1" r:id="rId88">
                    <w:r>
                      <w:rPr>
                        <w:rStyle w:val="Hyperlink"/>
                        <w:rFonts w:eastAsia="Times New Roman"/>
                        <w:strike/>
                      </w:rPr>
                      <w:t>WSN-80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360B2C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3BA5AA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5EAC59B3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78EAAD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79D31222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107626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0CF88E5" wp14:textId="77777777">
                  <w:pPr>
                    <w:rPr>
                      <w:rFonts w:eastAsia="Times New Roman"/>
                    </w:rPr>
                  </w:pPr>
                  <w:hyperlink w:history="1" r:id="rId89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DC839B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57E373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678F3DED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00A699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2948727" wp14:textId="77777777">
                  <w:pPr>
                    <w:rPr>
                      <w:rFonts w:eastAsia="Times New Roman"/>
                    </w:rPr>
                  </w:pPr>
                  <w:hyperlink w:history="1" r:id="rId90">
                    <w:r>
                      <w:rPr>
                        <w:rStyle w:val="Hyperlink"/>
                        <w:rFonts w:eastAsia="Times New Roman"/>
                        <w:strike/>
                      </w:rPr>
                      <w:t>WSN-80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B22D18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A60DC0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1DA6542E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2C108C0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8BCA7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3CD6D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3041E394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10283148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6B838975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10EF996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722B00AE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7BB97D6F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7B3B7376" wp14:textId="77777777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Navigate to WEare Social Network Front page </w:t>
            </w:r>
            <w:r>
              <w:rPr>
                <w:rFonts w:eastAsia="Times New Roman"/>
              </w:rPr>
              <w:fldChar w:fldCharType="begin"/>
            </w:r>
            <w:r>
              <w:rPr>
                <w:rFonts w:eastAsia="Times New Roman"/>
              </w:rPr>
              <w:instrText>HYPERLINK "http://localhost:8081/"</w:instrText>
            </w:r>
            <w:r>
              <w:rPr>
                <w:rFonts w:eastAsia="Times New Roman"/>
              </w:rPr>
            </w:r>
            <w:r>
              <w:rPr>
                <w:rFonts w:eastAsia="Times New Roman"/>
              </w:rPr>
              <w:fldChar w:fldCharType="separate"/>
            </w:r>
            <w:ins w:author="Unknown" w:id="6">
              <w:r>
                <w:rPr>
                  <w:rStyle w:val="Hyperlink"/>
                  <w:rFonts w:eastAsia="Times New Roman"/>
                </w:rPr>
                <w:t>http://localhost:8081/</w:t>
              </w:r>
            </w:ins>
            <w:r>
              <w:rPr>
                <w:rFonts w:eastAsia="Times New Roman"/>
              </w:rPr>
              <w:fldChar w:fldCharType="end"/>
            </w:r>
            <w:r>
              <w:rPr>
                <w:rFonts w:eastAsia="Times New Roman"/>
              </w:rPr>
              <w:t> </w:t>
            </w:r>
          </w:p>
          <w:p w:rsidR="0047029C" w:rsidRDefault="0047029C" w14:paraId="20BC29DD" wp14:textId="77777777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483ECD51" wp14:textId="77777777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username in the “Username” field </w:t>
            </w:r>
          </w:p>
          <w:p w:rsidR="0047029C" w:rsidRDefault="0047029C" w14:paraId="11A2A288" wp14:textId="77777777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e-mail in the “Email’ field </w:t>
            </w:r>
          </w:p>
          <w:p w:rsidR="0047029C" w:rsidRDefault="0047029C" w14:paraId="4BB47617" wp14:textId="77777777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“Vald!d!@#*” in the “Password” field </w:t>
            </w:r>
          </w:p>
          <w:p w:rsidR="0047029C" w:rsidRDefault="0047029C" w14:paraId="1426307D" wp14:textId="77777777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Confirm the password in the “Confirm Password” field </w:t>
            </w:r>
          </w:p>
          <w:p w:rsidR="0047029C" w:rsidRDefault="0047029C" w14:paraId="3F898EB7" wp14:textId="77777777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“Professional Category” field </w:t>
            </w:r>
          </w:p>
          <w:p w:rsidR="0047029C" w:rsidRDefault="0047029C" w14:paraId="03C7CB2A" wp14:textId="77777777">
            <w:pPr>
              <w:numPr>
                <w:ilvl w:val="0"/>
                <w:numId w:val="1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562BC679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User is not registered. Error message is displayed. </w:t>
            </w:r>
          </w:p>
          <w:p w:rsidR="0047029C" w:rsidRDefault="0047029C" w14:paraId="55CA369E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user is successfully registered </w:t>
            </w:r>
          </w:p>
          <w:p w:rsidR="0047029C" w:rsidRDefault="0047029C" w14:paraId="79123F0B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42C6D796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6E1831B3" wp14:textId="77777777">
      <w:pPr>
        <w:rPr>
          <w:rFonts w:eastAsia="Times New Roman"/>
        </w:rPr>
      </w:pPr>
      <w:r>
        <w:rPr>
          <w:rFonts w:eastAsia="Times New Roman"/>
        </w:rPr>
        <w:pict w14:anchorId="78CC9F23">
          <v:rect id="_x0000_i1041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54E11D2A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0A6261BB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14BD39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[WSN-99] </w:t>
            </w:r>
            <w:hyperlink w:history="1" r:id="rId91">
              <w:r>
                <w:rPr>
                  <w:rStyle w:val="Hyperlink"/>
                  <w:rFonts w:eastAsia="Times New Roman"/>
                </w:rPr>
                <w:t xml:space="preserve">[Registration and Login] User Can Successfully Register With Password Without Capital Letter </w:t>
              </w:r>
            </w:hyperlink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0D40E1F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7D9183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CFCFE4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22BD413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0F6AAC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D01210B" wp14:textId="77777777">
            <w:pPr>
              <w:rPr>
                <w:rFonts w:eastAsia="Times New Roman"/>
              </w:rPr>
            </w:pPr>
            <w:hyperlink w:history="1" r:id="rId92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0216ABC3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CA4339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E0F5E4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5C1EFF3E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527A1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137F6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E146583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82E046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19CF6C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31126E5D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6332BB5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BB5CC2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1202F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6E0F1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8D3E84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1C000FD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1AC94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8FBEF5" wp14:textId="77777777">
            <w:pPr>
              <w:rPr>
                <w:rFonts w:eastAsia="Times New Roman"/>
              </w:rPr>
            </w:pPr>
            <w:hyperlink w:history="1" r:id="rId93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000F8D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C6493BC" wp14:textId="77777777">
            <w:pPr>
              <w:rPr>
                <w:rFonts w:eastAsia="Times New Roman"/>
              </w:rPr>
            </w:pPr>
            <w:hyperlink w:history="1" r:id="rId94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79C3155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70185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EE7422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0E142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503C9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26C9174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6036CC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F5A97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B24C69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92710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352EE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D56731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622C79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2A695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8130FB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CDAD3A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A52C7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2DE403A5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4F284D0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FF2E87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30"/>
              <w:gridCol w:w="1068"/>
              <w:gridCol w:w="4485"/>
              <w:gridCol w:w="677"/>
            </w:tblGrid>
            <w:tr w:rsidR="00000000" w14:paraId="153E251B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146B50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3715C171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547640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6421395" wp14:textId="77777777">
                  <w:pPr>
                    <w:rPr>
                      <w:rFonts w:eastAsia="Times New Roman"/>
                    </w:rPr>
                  </w:pPr>
                  <w:hyperlink w:history="1" r:id="rId95">
                    <w:r>
                      <w:rPr>
                        <w:rStyle w:val="Hyperlink"/>
                        <w:rFonts w:eastAsia="Times New Roman"/>
                        <w:strike/>
                      </w:rPr>
                      <w:t>WSN-79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DF5174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94440E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4F6E51DE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41E79C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35F04D13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02E9A3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A1D9D63" wp14:textId="77777777">
                  <w:pPr>
                    <w:rPr>
                      <w:rFonts w:eastAsia="Times New Roman"/>
                    </w:rPr>
                  </w:pPr>
                  <w:hyperlink w:history="1" r:id="rId96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21497F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9D0241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472AC95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1AA32B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73A24F8" wp14:textId="77777777">
                  <w:pPr>
                    <w:rPr>
                      <w:rFonts w:eastAsia="Times New Roman"/>
                    </w:rPr>
                  </w:pPr>
                  <w:hyperlink w:history="1" r:id="rId97">
                    <w:r>
                      <w:rPr>
                        <w:rStyle w:val="Hyperlink"/>
                        <w:rFonts w:eastAsia="Times New Roman"/>
                        <w:strike/>
                      </w:rPr>
                      <w:t>WSN-79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F99FC8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7E59CE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62431CDC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5E44128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7CDF1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E61840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49E398E2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0FD8BCB8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2B02E3E4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5E3886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16287F21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041AE3BD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221EE288" wp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Navigate to WEare Social Network Front page </w:t>
            </w:r>
            <w:r>
              <w:rPr>
                <w:rFonts w:eastAsia="Times New Roman"/>
              </w:rPr>
              <w:fldChar w:fldCharType="begin"/>
            </w:r>
            <w:r>
              <w:rPr>
                <w:rFonts w:eastAsia="Times New Roman"/>
              </w:rPr>
              <w:instrText>HYPERLINK "http://localhost:8081/"</w:instrText>
            </w:r>
            <w:r>
              <w:rPr>
                <w:rFonts w:eastAsia="Times New Roman"/>
              </w:rPr>
            </w:r>
            <w:r>
              <w:rPr>
                <w:rFonts w:eastAsia="Times New Roman"/>
              </w:rPr>
              <w:fldChar w:fldCharType="separate"/>
            </w:r>
            <w:ins w:author="Unknown" w:id="7">
              <w:r>
                <w:rPr>
                  <w:rStyle w:val="Hyperlink"/>
                  <w:rFonts w:eastAsia="Times New Roman"/>
                </w:rPr>
                <w:t>http://localhost:8081/</w:t>
              </w:r>
            </w:ins>
            <w:r>
              <w:rPr>
                <w:rFonts w:eastAsia="Times New Roman"/>
              </w:rPr>
              <w:fldChar w:fldCharType="end"/>
            </w:r>
            <w:r>
              <w:rPr>
                <w:rFonts w:eastAsia="Times New Roman"/>
              </w:rPr>
              <w:t> </w:t>
            </w:r>
          </w:p>
          <w:p w:rsidR="0047029C" w:rsidRDefault="0047029C" w14:paraId="6EE2330C" wp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77B7C5A1" wp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username in the “Username” field </w:t>
            </w:r>
          </w:p>
          <w:p w:rsidR="0047029C" w:rsidRDefault="0047029C" w14:paraId="2BE7DCCC" wp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e-mail in the “Email’ field </w:t>
            </w:r>
          </w:p>
          <w:p w:rsidR="0047029C" w:rsidRDefault="0047029C" w14:paraId="10117C75" wp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“vald!d!@#12*” in the “Password” field </w:t>
            </w:r>
          </w:p>
          <w:p w:rsidR="0047029C" w:rsidRDefault="0047029C" w14:paraId="3DF6FD5B" wp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Confirm the password in the “Confirm Password” field </w:t>
            </w:r>
          </w:p>
          <w:p w:rsidR="0047029C" w:rsidRDefault="0047029C" w14:paraId="33B30E87" wp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“Professional Category” field </w:t>
            </w:r>
          </w:p>
          <w:p w:rsidR="0047029C" w:rsidRDefault="0047029C" w14:paraId="7BB0E5AB" wp14:textId="77777777">
            <w:pPr>
              <w:numPr>
                <w:ilvl w:val="0"/>
                <w:numId w:val="1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7B2C8665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User is not registered. Error message is displayed. </w:t>
            </w:r>
          </w:p>
          <w:p w:rsidR="0047029C" w:rsidRDefault="0047029C" w14:paraId="553DDC43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user is successfully registered </w:t>
            </w:r>
          </w:p>
          <w:p w:rsidR="0047029C" w:rsidRDefault="0047029C" w14:paraId="56BBD9C8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5BE93A62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384BA73E" wp14:textId="77777777">
      <w:pPr>
        <w:rPr>
          <w:rFonts w:eastAsia="Times New Roman"/>
        </w:rPr>
      </w:pPr>
      <w:r>
        <w:rPr>
          <w:rFonts w:eastAsia="Times New Roman"/>
        </w:rPr>
        <w:pict w14:anchorId="37A79D9D">
          <v:rect id="_x0000_i1042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34B3F2EB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3121C018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5743198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[WSN-98] </w:t>
            </w:r>
            <w:hyperlink w:history="1" r:id="rId98">
              <w:r>
                <w:rPr>
                  <w:rStyle w:val="Hyperlink"/>
                  <w:rFonts w:eastAsia="Times New Roman"/>
                </w:rPr>
                <w:t>[Registration and Login] User Can Successfully Register With Password Less Than 8 Symbols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2026A9D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EE5025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F0FC6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154D495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F15EDF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DE4EAE" wp14:textId="77777777">
            <w:pPr>
              <w:rPr>
                <w:rFonts w:eastAsia="Times New Roman"/>
              </w:rPr>
            </w:pPr>
            <w:hyperlink w:history="1" r:id="rId99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7BC8BD59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509D4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E857C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44DDEC7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A713F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B7F94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7D1905D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A134F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ED486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7D34F5C7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7400354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36A395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D5154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C68C4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C89174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368BE30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648DEC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AD5F82C" wp14:textId="77777777">
            <w:pPr>
              <w:rPr>
                <w:rFonts w:eastAsia="Times New Roman"/>
              </w:rPr>
            </w:pPr>
            <w:hyperlink w:history="1" r:id="rId100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E2FC9F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E670718" wp14:textId="77777777">
            <w:pPr>
              <w:rPr>
                <w:rFonts w:eastAsia="Times New Roman"/>
              </w:rPr>
            </w:pPr>
            <w:hyperlink w:history="1" r:id="rId101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038E720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16B23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F0BA07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992C2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CE004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10C588F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5DE482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3AE0B5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1D6361F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134A1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F534C7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9BCEF6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14994D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CF753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354CB5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BBEFC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73AD1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0B4020A7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05046C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BFD39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30"/>
              <w:gridCol w:w="1068"/>
              <w:gridCol w:w="4485"/>
              <w:gridCol w:w="677"/>
            </w:tblGrid>
            <w:tr w:rsidR="00000000" w14:paraId="54B38A66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EF441E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5172CF1E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373434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8864A87" wp14:textId="77777777">
                  <w:pPr>
                    <w:rPr>
                      <w:rFonts w:eastAsia="Times New Roman"/>
                    </w:rPr>
                  </w:pPr>
                  <w:hyperlink w:history="1" r:id="rId102">
                    <w:r>
                      <w:rPr>
                        <w:rStyle w:val="Hyperlink"/>
                        <w:rFonts w:eastAsia="Times New Roman"/>
                        <w:strike/>
                      </w:rPr>
                      <w:t>WSN-78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0E1C3E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D68023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46B72DF6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571916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08BC4E8F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607824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B27E2F8" wp14:textId="77777777">
                  <w:pPr>
                    <w:rPr>
                      <w:rFonts w:eastAsia="Times New Roman"/>
                    </w:rPr>
                  </w:pPr>
                  <w:hyperlink w:history="1" r:id="rId103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398F1B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2655A8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77FAA517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C4AFD2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4929A22" wp14:textId="77777777">
                  <w:pPr>
                    <w:rPr>
                      <w:rFonts w:eastAsia="Times New Roman"/>
                    </w:rPr>
                  </w:pPr>
                  <w:hyperlink w:history="1" r:id="rId104">
                    <w:r>
                      <w:rPr>
                        <w:rStyle w:val="Hyperlink"/>
                        <w:rFonts w:eastAsia="Times New Roman"/>
                        <w:strike/>
                      </w:rPr>
                      <w:t>WSN-78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0AAC0C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2BFD9F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1D7B270A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0B45B06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67C9B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628DDD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4F904CB7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656E09B4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1B5BAF2D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4ECEB11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06971CD3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08D21649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7A86B901" wp14:textId="77777777">
            <w:pPr>
              <w:numPr>
                <w:ilvl w:val="0"/>
                <w:numId w:val="1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Navigate to WEare Social Network Front page </w:t>
            </w:r>
            <w:r>
              <w:rPr>
                <w:rFonts w:eastAsia="Times New Roman"/>
              </w:rPr>
              <w:fldChar w:fldCharType="begin"/>
            </w:r>
            <w:r>
              <w:rPr>
                <w:rFonts w:eastAsia="Times New Roman"/>
              </w:rPr>
              <w:instrText>HYPERLINK "http://localhost:8081/"</w:instrText>
            </w:r>
            <w:r>
              <w:rPr>
                <w:rFonts w:eastAsia="Times New Roman"/>
              </w:rPr>
            </w:r>
            <w:r>
              <w:rPr>
                <w:rFonts w:eastAsia="Times New Roman"/>
              </w:rPr>
              <w:fldChar w:fldCharType="separate"/>
            </w:r>
            <w:ins w:author="Unknown" w:id="8">
              <w:r>
                <w:rPr>
                  <w:rStyle w:val="Hyperlink"/>
                  <w:rFonts w:eastAsia="Times New Roman"/>
                </w:rPr>
                <w:t>http://localhost:8081/</w:t>
              </w:r>
            </w:ins>
            <w:r>
              <w:rPr>
                <w:rFonts w:eastAsia="Times New Roman"/>
              </w:rPr>
              <w:fldChar w:fldCharType="end"/>
            </w:r>
            <w:r>
              <w:rPr>
                <w:rFonts w:eastAsia="Times New Roman"/>
              </w:rPr>
              <w:t> </w:t>
            </w:r>
          </w:p>
          <w:p w:rsidR="0047029C" w:rsidRDefault="0047029C" w14:paraId="49397627" wp14:textId="77777777">
            <w:pPr>
              <w:numPr>
                <w:ilvl w:val="0"/>
                <w:numId w:val="1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306DCDBC" wp14:textId="77777777">
            <w:pPr>
              <w:numPr>
                <w:ilvl w:val="0"/>
                <w:numId w:val="1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username in the “Username” field </w:t>
            </w:r>
          </w:p>
          <w:p w:rsidR="0047029C" w:rsidRDefault="0047029C" w14:paraId="5F6AC801" wp14:textId="77777777">
            <w:pPr>
              <w:numPr>
                <w:ilvl w:val="0"/>
                <w:numId w:val="1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e-mail in the “Email’ field </w:t>
            </w:r>
          </w:p>
          <w:p w:rsidR="0047029C" w:rsidRDefault="0047029C" w14:paraId="0BAA42A8" wp14:textId="77777777">
            <w:pPr>
              <w:numPr>
                <w:ilvl w:val="0"/>
                <w:numId w:val="1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“Vald!12” in the “Password” field </w:t>
            </w:r>
          </w:p>
          <w:p w:rsidR="0047029C" w:rsidRDefault="0047029C" w14:paraId="310EE6B9" wp14:textId="77777777">
            <w:pPr>
              <w:numPr>
                <w:ilvl w:val="0"/>
                <w:numId w:val="1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Confirm the password in the “Confirm Password” field </w:t>
            </w:r>
          </w:p>
          <w:p w:rsidR="0047029C" w:rsidRDefault="0047029C" w14:paraId="36D6CC7C" wp14:textId="77777777">
            <w:pPr>
              <w:numPr>
                <w:ilvl w:val="0"/>
                <w:numId w:val="1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“Professional Category” field </w:t>
            </w:r>
          </w:p>
          <w:p w:rsidR="0047029C" w:rsidRDefault="0047029C" w14:paraId="10F8FA1A" wp14:textId="77777777">
            <w:pPr>
              <w:numPr>
                <w:ilvl w:val="0"/>
                <w:numId w:val="1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3C52ABA7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User is not registered. Error message is displayed. </w:t>
            </w:r>
          </w:p>
          <w:p w:rsidR="0047029C" w:rsidRDefault="0047029C" w14:paraId="7997E950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user is successfully registered </w:t>
            </w:r>
          </w:p>
          <w:p w:rsidR="0047029C" w:rsidRDefault="0047029C" w14:paraId="77928722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 </w:t>
            </w:r>
          </w:p>
          <w:p w:rsidR="0047029C" w:rsidRDefault="0047029C" w14:paraId="2A1F701D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03EFCA41" wp14:textId="77777777">
      <w:pPr>
        <w:rPr>
          <w:rFonts w:eastAsia="Times New Roman"/>
        </w:rPr>
      </w:pPr>
      <w:r>
        <w:rPr>
          <w:rFonts w:eastAsia="Times New Roman"/>
        </w:rPr>
        <w:pict w14:anchorId="29E565C0">
          <v:rect id="_x0000_i1043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5F96A722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55205280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86F387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[WSN-97] </w:t>
            </w:r>
            <w:hyperlink w:history="1" r:id="rId105">
              <w:r>
                <w:rPr>
                  <w:rStyle w:val="Hyperlink"/>
                  <w:rFonts w:eastAsia="Times New Roman"/>
                </w:rPr>
                <w:t>[Registration and Login] User Can Successfully Register with Username More Than 20 Symbols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7771174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E6182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86B48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4F72AE2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458242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75B544E" wp14:textId="77777777">
            <w:pPr>
              <w:rPr>
                <w:rFonts w:eastAsia="Times New Roman"/>
              </w:rPr>
            </w:pPr>
            <w:hyperlink w:history="1" r:id="rId106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3A248D3E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82B4B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6E2AB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D668A76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43EA3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7047A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56E1CA87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374ED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6C9A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5B95CD12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38A2F69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04653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A89C6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06F2B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335E1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52D7A4F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C1EAAD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0B1BAC" wp14:textId="77777777">
            <w:pPr>
              <w:rPr>
                <w:rFonts w:eastAsia="Times New Roman"/>
              </w:rPr>
            </w:pPr>
            <w:hyperlink w:history="1" r:id="rId107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AB2611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5D0830" wp14:textId="77777777">
            <w:pPr>
              <w:rPr>
                <w:rFonts w:eastAsia="Times New Roman"/>
              </w:rPr>
            </w:pPr>
            <w:hyperlink w:history="1" r:id="rId108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5152F46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382E3E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FA10CA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A3A55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BB1BE2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5A40C42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93ADC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C0A75C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E1CFC6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FC5C4A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301D7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2D6160B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2B3D03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428F73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F1DD4F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EBA84D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F9A6E1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5220BBB2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EB474E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4ACD3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30"/>
              <w:gridCol w:w="1068"/>
              <w:gridCol w:w="4485"/>
              <w:gridCol w:w="677"/>
            </w:tblGrid>
            <w:tr w:rsidR="00000000" w14:paraId="107E3636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F554EF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274106B1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E769F8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72EC653" wp14:textId="77777777">
                  <w:pPr>
                    <w:rPr>
                      <w:rFonts w:eastAsia="Times New Roman"/>
                    </w:rPr>
                  </w:pPr>
                  <w:hyperlink w:history="1" r:id="rId109">
                    <w:r>
                      <w:rPr>
                        <w:rStyle w:val="Hyperlink"/>
                        <w:rFonts w:eastAsia="Times New Roman"/>
                        <w:strike/>
                      </w:rPr>
                      <w:t>WSN-77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2EAFE6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205B1B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001DDD52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A4C640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4919A2CF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03D264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59BF4AD" wp14:textId="77777777">
                  <w:pPr>
                    <w:rPr>
                      <w:rFonts w:eastAsia="Times New Roman"/>
                    </w:rPr>
                  </w:pPr>
                  <w:hyperlink w:history="1" r:id="rId110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9410DC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4BA766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6678092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5B678A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1E3A0AD" wp14:textId="77777777">
                  <w:pPr>
                    <w:rPr>
                      <w:rFonts w:eastAsia="Times New Roman"/>
                    </w:rPr>
                  </w:pPr>
                  <w:hyperlink w:history="1" r:id="rId111">
                    <w:r>
                      <w:rPr>
                        <w:rStyle w:val="Hyperlink"/>
                        <w:rFonts w:eastAsia="Times New Roman"/>
                        <w:strike/>
                      </w:rPr>
                      <w:t>WSN-77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041CF8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A31ED7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13CB595B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33FC319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DF8CD2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68EF7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6D9C8D39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5E4F9D48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636E44BA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0D8BF34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675E05EE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560BC655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4975DE15" wp14:textId="77777777">
            <w:pPr>
              <w:numPr>
                <w:ilvl w:val="0"/>
                <w:numId w:val="1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Navigate to WEare Social Network Front page </w:t>
            </w:r>
            <w:r>
              <w:rPr>
                <w:rFonts w:eastAsia="Times New Roman"/>
              </w:rPr>
              <w:fldChar w:fldCharType="begin"/>
            </w:r>
            <w:r>
              <w:rPr>
                <w:rFonts w:eastAsia="Times New Roman"/>
              </w:rPr>
              <w:instrText>HYPERLINK "http://localhost:8081/"</w:instrText>
            </w:r>
            <w:r>
              <w:rPr>
                <w:rFonts w:eastAsia="Times New Roman"/>
              </w:rPr>
            </w:r>
            <w:r>
              <w:rPr>
                <w:rFonts w:eastAsia="Times New Roman"/>
              </w:rPr>
              <w:fldChar w:fldCharType="separate"/>
            </w:r>
            <w:ins w:author="Unknown" w:id="9">
              <w:r>
                <w:rPr>
                  <w:rStyle w:val="Hyperlink"/>
                  <w:rFonts w:eastAsia="Times New Roman"/>
                </w:rPr>
                <w:t>http://localhost:8081/</w:t>
              </w:r>
            </w:ins>
            <w:r>
              <w:rPr>
                <w:rFonts w:eastAsia="Times New Roman"/>
              </w:rPr>
              <w:fldChar w:fldCharType="end"/>
            </w:r>
            <w:r>
              <w:rPr>
                <w:rFonts w:eastAsia="Times New Roman"/>
              </w:rPr>
              <w:t> </w:t>
            </w:r>
          </w:p>
          <w:p w:rsidR="0047029C" w:rsidRDefault="0047029C" w14:paraId="1A15AF2B" wp14:textId="77777777">
            <w:pPr>
              <w:numPr>
                <w:ilvl w:val="0"/>
                <w:numId w:val="1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491DABAB" wp14:textId="77777777">
            <w:pPr>
              <w:numPr>
                <w:ilvl w:val="0"/>
                <w:numId w:val="1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“validUservalidUservalidUser” in the “Username” field </w:t>
            </w:r>
          </w:p>
          <w:p w:rsidR="0047029C" w:rsidRDefault="0047029C" w14:paraId="2EBD9853" wp14:textId="77777777">
            <w:pPr>
              <w:numPr>
                <w:ilvl w:val="0"/>
                <w:numId w:val="1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e-mail in the “Email’ field </w:t>
            </w:r>
          </w:p>
          <w:p w:rsidR="0047029C" w:rsidRDefault="0047029C" w14:paraId="603A7CBD" wp14:textId="77777777">
            <w:pPr>
              <w:numPr>
                <w:ilvl w:val="0"/>
                <w:numId w:val="1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password  in the “Password” field </w:t>
            </w:r>
          </w:p>
          <w:p w:rsidR="0047029C" w:rsidRDefault="0047029C" w14:paraId="7150E2F8" wp14:textId="77777777">
            <w:pPr>
              <w:numPr>
                <w:ilvl w:val="0"/>
                <w:numId w:val="1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Confirm the password in the “Confirm Password” field </w:t>
            </w:r>
          </w:p>
          <w:p w:rsidR="0047029C" w:rsidRDefault="0047029C" w14:paraId="66B77B7E" wp14:textId="77777777">
            <w:pPr>
              <w:numPr>
                <w:ilvl w:val="0"/>
                <w:numId w:val="1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“Professional Category” field </w:t>
            </w:r>
          </w:p>
          <w:p w:rsidR="0047029C" w:rsidRDefault="0047029C" w14:paraId="390A4132" wp14:textId="77777777">
            <w:pPr>
              <w:numPr>
                <w:ilvl w:val="0"/>
                <w:numId w:val="1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5EDB29A5" wp14:textId="77777777">
            <w:pPr>
              <w:pStyle w:val="NormalWeb"/>
            </w:pPr>
            <w:r>
              <w:t> </w:t>
            </w:r>
          </w:p>
          <w:p w:rsidR="0047029C" w:rsidRDefault="0047029C" w14:paraId="3FEFEB15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User is not registered. Error message is displayed. </w:t>
            </w:r>
          </w:p>
          <w:p w:rsidR="0047029C" w:rsidRDefault="0047029C" w14:paraId="605C36E7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user is successfully registered </w:t>
            </w:r>
          </w:p>
          <w:p w:rsidR="0047029C" w:rsidRDefault="0047029C" w14:paraId="05F698BD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Medium </w:t>
            </w:r>
          </w:p>
          <w:p w:rsidR="0047029C" w:rsidRDefault="0047029C" w14:paraId="2FC17F8B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0A4F7224" wp14:textId="77777777">
      <w:pPr>
        <w:rPr>
          <w:rFonts w:eastAsia="Times New Roman"/>
        </w:rPr>
      </w:pPr>
      <w:r>
        <w:rPr>
          <w:rFonts w:eastAsia="Times New Roman"/>
        </w:rPr>
        <w:pict w14:anchorId="6488DAAD">
          <v:rect id="_x0000_i1044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5AE48A43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21072468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B62D56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[WSN-96] </w:t>
            </w:r>
            <w:hyperlink w:history="1" r:id="rId112">
              <w:r>
                <w:rPr>
                  <w:rStyle w:val="Hyperlink"/>
                  <w:rFonts w:eastAsia="Times New Roman"/>
                </w:rPr>
                <w:t xml:space="preserve">[Registration and Login] User Receives Error Message With Too Much Details When Trying to Register With 1 Symbol Username </w:t>
              </w:r>
            </w:hyperlink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21/Nov/24  Updated: 22/Nov/24  Resolved: 22/Nov/24 </w:t>
            </w:r>
          </w:p>
        </w:tc>
      </w:tr>
      <w:tr xmlns:wp14="http://schemas.microsoft.com/office/word/2010/wordml" w:rsidR="00000000" w14:paraId="62EF6D6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16F7C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6E1A44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535753A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8F15D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30E34C" wp14:textId="77777777">
            <w:pPr>
              <w:rPr>
                <w:rFonts w:eastAsia="Times New Roman"/>
              </w:rPr>
            </w:pPr>
            <w:hyperlink w:history="1" r:id="rId113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58CA4C3F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A4B486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FD6B6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BE9E8A2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1EFCA1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5C993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4C0E243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16DCE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F3165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50F40DEB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:rsidTr="2F0EE780" w14:paraId="439D194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32BA4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9D548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C8DD9A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3A866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:rsidTr="2F0EE780" w14:paraId="5308BD5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423F4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8B2397" wp14:textId="77777777">
            <w:pPr>
              <w:rPr>
                <w:rFonts w:eastAsia="Times New Roman"/>
              </w:rPr>
            </w:pPr>
            <w:hyperlink w:history="1" r:id="rId114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A256F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8E9C10" wp14:textId="77777777">
            <w:pPr>
              <w:rPr>
                <w:rFonts w:eastAsia="Times New Roman"/>
              </w:rPr>
            </w:pPr>
            <w:hyperlink w:history="1" r:id="rId115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:rsidTr="2F0EE780" w14:paraId="18B8EE2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3CE630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DBF7F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2563E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C3F64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:rsidTr="2F0EE780" w14:paraId="2702053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E22A55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F85367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:rsidTr="2F0EE780" w14:paraId="213502B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95B87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FC4BF7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705D2C7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7E6F7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60348E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0246494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35584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2C0BE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P="2F0EE780" w:rsidRDefault="0047029C" w14:paraId="77A52294" wp14:textId="4B7E81A0">
      <w:pPr>
        <w:pStyle w:val="Normal"/>
      </w:pPr>
      <w:r w:rsidR="5CD51751">
        <w:drawing>
          <wp:inline xmlns:wp14="http://schemas.microsoft.com/office/word/2010/wordprocessingDrawing" wp14:editId="04CB26BF" wp14:anchorId="1EE37892">
            <wp:extent cx="5876925" cy="894724"/>
            <wp:effectExtent l="0" t="0" r="0" b="0"/>
            <wp:docPr id="521994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542383304d46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9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3228F2B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89B05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30"/>
              <w:gridCol w:w="1068"/>
              <w:gridCol w:w="4485"/>
              <w:gridCol w:w="677"/>
            </w:tblGrid>
            <w:tr w:rsidR="00000000" w14:paraId="67D26A8C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4DEF41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7BBC32A4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06D622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FA3524B" wp14:textId="77777777">
                  <w:pPr>
                    <w:rPr>
                      <w:rFonts w:eastAsia="Times New Roman"/>
                    </w:rPr>
                  </w:pPr>
                  <w:hyperlink w:history="1" r:id="rId116">
                    <w:r>
                      <w:rPr>
                        <w:rStyle w:val="Hyperlink"/>
                        <w:rFonts w:eastAsia="Times New Roman"/>
                        <w:strike/>
                      </w:rPr>
                      <w:t>WSN-76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B6B583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50DC00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3B41F202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956A8F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4BE9C75E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59A4C7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D2585BB" wp14:textId="77777777">
                  <w:pPr>
                    <w:rPr>
                      <w:rFonts w:eastAsia="Times New Roman"/>
                    </w:rPr>
                  </w:pPr>
                  <w:hyperlink w:history="1" r:id="rId117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66D0D5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28BDCE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4F32AEBC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CAECCB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C3B090D" wp14:textId="77777777">
                  <w:pPr>
                    <w:rPr>
                      <w:rFonts w:eastAsia="Times New Roman"/>
                    </w:rPr>
                  </w:pPr>
                  <w:hyperlink w:history="1" r:id="rId118">
                    <w:r>
                      <w:rPr>
                        <w:rStyle w:val="Hyperlink"/>
                        <w:rFonts w:eastAsia="Times New Roman"/>
                        <w:strike/>
                      </w:rPr>
                      <w:t>WSN-76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78E611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[Registration and Login] Register wit...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B40BCD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007DCDA8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15D327B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41D98E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0717A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450EA2D7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0366AC73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0D2C817E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4474F8A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3DD355C9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19C6AA05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11D41F90" wp14:textId="77777777">
            <w:pPr>
              <w:numPr>
                <w:ilvl w:val="0"/>
                <w:numId w:val="1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Navigate to WEare Social Network Front page </w:t>
            </w:r>
            <w:r>
              <w:rPr>
                <w:rFonts w:eastAsia="Times New Roman"/>
              </w:rPr>
              <w:fldChar w:fldCharType="begin"/>
            </w:r>
            <w:r>
              <w:rPr>
                <w:rFonts w:eastAsia="Times New Roman"/>
              </w:rPr>
              <w:instrText>HYPERLINK "http://localhost:8081/"</w:instrText>
            </w:r>
            <w:r>
              <w:rPr>
                <w:rFonts w:eastAsia="Times New Roman"/>
              </w:rPr>
            </w:r>
            <w:r>
              <w:rPr>
                <w:rFonts w:eastAsia="Times New Roman"/>
              </w:rPr>
              <w:fldChar w:fldCharType="separate"/>
            </w:r>
            <w:ins w:author="Unknown" w:id="10">
              <w:r>
                <w:rPr>
                  <w:rStyle w:val="Hyperlink"/>
                  <w:rFonts w:eastAsia="Times New Roman"/>
                </w:rPr>
                <w:t>http://localhost:8081/</w:t>
              </w:r>
            </w:ins>
            <w:r>
              <w:rPr>
                <w:rFonts w:eastAsia="Times New Roman"/>
              </w:rPr>
              <w:fldChar w:fldCharType="end"/>
            </w:r>
            <w:r>
              <w:rPr>
                <w:rFonts w:eastAsia="Times New Roman"/>
              </w:rPr>
              <w:t> </w:t>
            </w:r>
          </w:p>
          <w:p w:rsidR="0047029C" w:rsidRDefault="0047029C" w14:paraId="2DDB17C1" wp14:textId="77777777">
            <w:pPr>
              <w:numPr>
                <w:ilvl w:val="0"/>
                <w:numId w:val="1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2B7487CA" wp14:textId="77777777">
            <w:pPr>
              <w:numPr>
                <w:ilvl w:val="0"/>
                <w:numId w:val="18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“V” in the “Username” field </w:t>
            </w:r>
          </w:p>
          <w:p w:rsidR="0047029C" w:rsidRDefault="0047029C" w14:paraId="2C31342A" wp14:textId="77777777">
            <w:pPr>
              <w:numPr>
                <w:ilvl w:val="0"/>
                <w:numId w:val="1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e-mail in the “Email’ field </w:t>
            </w:r>
          </w:p>
          <w:p w:rsidR="0047029C" w:rsidRDefault="0047029C" w14:paraId="1C83A034" wp14:textId="77777777">
            <w:pPr>
              <w:numPr>
                <w:ilvl w:val="0"/>
                <w:numId w:val="2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Fill in valid password  in the “Password” field </w:t>
            </w:r>
          </w:p>
          <w:p w:rsidR="0047029C" w:rsidRDefault="0047029C" w14:paraId="2FB93DA6" wp14:textId="77777777">
            <w:pPr>
              <w:numPr>
                <w:ilvl w:val="0"/>
                <w:numId w:val="2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Confirm the password in the “Confirm Password” field </w:t>
            </w:r>
          </w:p>
          <w:p w:rsidR="0047029C" w:rsidRDefault="0047029C" w14:paraId="415A683B" wp14:textId="77777777">
            <w:pPr>
              <w:numPr>
                <w:ilvl w:val="0"/>
                <w:numId w:val="2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“Professional Category” field </w:t>
            </w:r>
          </w:p>
          <w:p w:rsidR="0047029C" w:rsidRDefault="0047029C" w14:paraId="46A7787E" wp14:textId="77777777">
            <w:pPr>
              <w:numPr>
                <w:ilvl w:val="0"/>
                <w:numId w:val="2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“Register” button </w:t>
            </w:r>
          </w:p>
          <w:p w:rsidR="0047029C" w:rsidRDefault="0047029C" w14:paraId="5E6F60B5" wp14:textId="77777777">
            <w:pPr>
              <w:pStyle w:val="NormalWeb"/>
            </w:pPr>
            <w:r>
              <w:t> </w:t>
            </w:r>
          </w:p>
          <w:p w:rsidR="0047029C" w:rsidRDefault="0047029C" w14:paraId="01C2AB62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User is not registered. Standard error message is displayed. </w:t>
            </w:r>
          </w:p>
          <w:p w:rsidR="0047029C" w:rsidRDefault="0047029C" w14:paraId="1609F5A2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Error message that the username must be at least 2 symbols is displayed. However it is not provided in Exception handling, the Java code is broken and the user does not see a standard error message. </w:t>
            </w:r>
          </w:p>
          <w:p w:rsidR="0047029C" w:rsidRDefault="0047029C" w14:paraId="0045DC0A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Blocking</w:t>
            </w:r>
          </w:p>
          <w:p w:rsidR="0047029C" w:rsidRDefault="0047029C" w14:paraId="1A81F0B1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717AAFBA" wp14:textId="77777777">
      <w:pPr>
        <w:rPr>
          <w:rFonts w:eastAsia="Times New Roman"/>
        </w:rPr>
      </w:pPr>
      <w:r>
        <w:rPr>
          <w:rFonts w:eastAsia="Times New Roman"/>
        </w:rPr>
        <w:pict w14:anchorId="1485CED6">
          <v:rect id="_x0000_i1045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56EE48EE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701EF9FC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ED60BDC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[WSN-90] </w:t>
            </w:r>
            <w:hyperlink w:history="1" r:id="rId119">
              <w:r>
                <w:rPr>
                  <w:rStyle w:val="Hyperlink"/>
                  <w:rFonts w:eastAsia="Times New Roman"/>
                </w:rPr>
                <w:t>[Posting and Interaction] User is Not Able to See the Edited Post Content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20/Nov/24  Updated: 22/Nov/24  Resolved: 22/Nov/24 </w:t>
            </w:r>
          </w:p>
        </w:tc>
      </w:tr>
      <w:tr xmlns:wp14="http://schemas.microsoft.com/office/word/2010/wordml" w:rsidR="00000000" w14:paraId="2F1F820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F5030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BBB3E8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6A2E8D2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5EB298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A41F2F" wp14:textId="77777777">
            <w:pPr>
              <w:rPr>
                <w:rFonts w:eastAsia="Times New Roman"/>
              </w:rPr>
            </w:pPr>
            <w:hyperlink w:history="1" r:id="rId120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78F8897C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A659D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150B6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E081717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694AC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B9F773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EC26F31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220C6F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C7E32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2908EB2C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48C41DF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24F537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6CCAD5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748212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A367B2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71F004D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E463C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547609E" wp14:textId="77777777">
            <w:pPr>
              <w:rPr>
                <w:rFonts w:eastAsia="Times New Roman"/>
              </w:rPr>
            </w:pPr>
            <w:hyperlink w:history="1" r:id="rId121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8D56AB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7DB192D" wp14:textId="77777777">
            <w:pPr>
              <w:rPr>
                <w:rFonts w:eastAsia="Times New Roman"/>
              </w:rPr>
            </w:pPr>
            <w:hyperlink w:history="1" r:id="rId122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7A4523F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8F61C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55CC6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1028A8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CCBA42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4D06DE2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12519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D95DE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61C04F8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4C952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C36248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289EC0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81A93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38502E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256A184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FD7A30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1608C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121FD38A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73BD89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CD5780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89"/>
              <w:gridCol w:w="1119"/>
              <w:gridCol w:w="4342"/>
              <w:gridCol w:w="710"/>
            </w:tblGrid>
            <w:tr w:rsidR="00000000" w14:paraId="6D4110D5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1149EB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07AA9710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81990B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DA0704C" wp14:textId="77777777">
                  <w:pPr>
                    <w:rPr>
                      <w:rFonts w:eastAsia="Times New Roman"/>
                    </w:rPr>
                  </w:pPr>
                  <w:hyperlink w:history="1" r:id="rId123">
                    <w:r>
                      <w:rPr>
                        <w:rStyle w:val="Hyperlink"/>
                        <w:rFonts w:eastAsia="Times New Roman"/>
                        <w:strike/>
                      </w:rPr>
                      <w:t>WSN-89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C27889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Edit a Post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7052B6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0C030F4D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A1507A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18687D29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B5DE69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4BFB364" wp14:textId="77777777">
                  <w:pPr>
                    <w:rPr>
                      <w:rFonts w:eastAsia="Times New Roman"/>
                    </w:rPr>
                  </w:pPr>
                  <w:hyperlink w:history="1" r:id="rId124">
                    <w:r>
                      <w:rPr>
                        <w:rStyle w:val="Hyperlink"/>
                        <w:rFonts w:eastAsia="Times New Roman"/>
                        <w:strike/>
                      </w:rPr>
                      <w:t>WSN-89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6CB858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Edit a Post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CB8C50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84FB3E8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A11EB4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2791334" wp14:textId="77777777">
                  <w:pPr>
                    <w:rPr>
                      <w:rFonts w:eastAsia="Times New Roman"/>
                    </w:rPr>
                  </w:pPr>
                  <w:hyperlink w:history="1" r:id="rId125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3DB6A4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1D1905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1FE2DD96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7472D23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E3FF08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50BE2D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27357532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5B1E49EC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29B43529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1DF8BA6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07F023C8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7118E433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1768249E" wp14:textId="77777777">
            <w:pPr>
              <w:numPr>
                <w:ilvl w:val="0"/>
                <w:numId w:val="2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post “Test” </w:t>
            </w:r>
          </w:p>
          <w:p w:rsidR="0047029C" w:rsidRDefault="0047029C" w14:paraId="7DE5DD5A" wp14:textId="77777777">
            <w:pPr>
              <w:numPr>
                <w:ilvl w:val="0"/>
                <w:numId w:val="2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“Edit post” button </w:t>
            </w:r>
          </w:p>
          <w:p w:rsidR="0047029C" w:rsidRDefault="0047029C" w14:paraId="4A627D09" wp14:textId="77777777">
            <w:pPr>
              <w:numPr>
                <w:ilvl w:val="0"/>
                <w:numId w:val="2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“1234” in the “Message”  field </w:t>
            </w:r>
          </w:p>
          <w:p w:rsidR="0047029C" w:rsidRDefault="0047029C" w14:paraId="7941C79B" wp14:textId="77777777">
            <w:pPr>
              <w:numPr>
                <w:ilvl w:val="0"/>
                <w:numId w:val="2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“Save post” button </w:t>
            </w:r>
          </w:p>
          <w:p w:rsidR="0047029C" w:rsidRDefault="0047029C" w14:paraId="0D88C657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post content is visible and ready to be edited so the user is able to see its content and make changes </w:t>
            </w:r>
          </w:p>
          <w:p w:rsidR="0047029C" w:rsidRDefault="0047029C" w14:paraId="767E0BAF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An empty comment field is displayed when clicking on “Edit post” button. However the changes are successfully submitted. </w:t>
            </w:r>
          </w:p>
          <w:p w:rsidR="0047029C" w:rsidRDefault="0047029C" w14:paraId="5FA4AD35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Medium</w:t>
            </w:r>
          </w:p>
          <w:p w:rsidR="0047029C" w:rsidRDefault="0047029C" w14:paraId="4BDB5498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2916C19D" wp14:textId="77777777">
      <w:pPr>
        <w:rPr>
          <w:rFonts w:eastAsia="Times New Roman"/>
        </w:rPr>
      </w:pPr>
      <w:r>
        <w:rPr>
          <w:rFonts w:eastAsia="Times New Roman"/>
        </w:rPr>
        <w:pict w14:anchorId="5DE96945">
          <v:rect id="_x0000_i1046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74869460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1A2754A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76F81E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[WSN-88] </w:t>
            </w:r>
            <w:hyperlink w:history="1" r:id="rId126">
              <w:r>
                <w:rPr>
                  <w:rStyle w:val="Hyperlink"/>
                  <w:rFonts w:eastAsia="Times New Roman"/>
                </w:rPr>
                <w:t>[Posting and Interaction] User is Not Able to Review an Already Created Comment in Order of Editing It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20/Nov/24  Updated: 22/Nov/24  Resolved: 22/Nov/24 </w:t>
            </w:r>
          </w:p>
        </w:tc>
      </w:tr>
      <w:tr xmlns:wp14="http://schemas.microsoft.com/office/word/2010/wordml" w:rsidR="00000000" w14:paraId="60351C8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768A4A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265F7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657D714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796CD4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2C3465" wp14:textId="77777777">
            <w:pPr>
              <w:rPr>
                <w:rFonts w:eastAsia="Times New Roman"/>
              </w:rPr>
            </w:pPr>
            <w:hyperlink w:history="1" r:id="rId127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31D9F499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5EF071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C267D1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B56B2FC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83777F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2C751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6E1DB75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E6A61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3244F4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187F57B8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63B812E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AEFDB9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D3CDB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49706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3B4AE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5D7F80F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96E43C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78F571E" wp14:textId="77777777">
            <w:pPr>
              <w:rPr>
                <w:rFonts w:eastAsia="Times New Roman"/>
              </w:rPr>
            </w:pPr>
            <w:hyperlink w:history="1" r:id="rId128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A80CD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D703D5" wp14:textId="77777777">
            <w:pPr>
              <w:rPr>
                <w:rFonts w:eastAsia="Times New Roman"/>
              </w:rPr>
            </w:pPr>
            <w:hyperlink w:history="1" r:id="rId129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77BB812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5BF88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EB6932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ED9225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464CB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2F577E2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F7545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2DD883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F7C959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A8B09C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CF78F4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D77887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CE48A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F92C1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FD0FF6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D3705A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82B5F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54738AF4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5CEDA19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E2CC7C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85"/>
              <w:gridCol w:w="1029"/>
              <w:gridCol w:w="4593"/>
              <w:gridCol w:w="653"/>
            </w:tblGrid>
            <w:tr w:rsidR="00000000" w14:paraId="32BEABD8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74617C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7EBE99E4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A54017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BEEE846" wp14:textId="77777777">
                  <w:pPr>
                    <w:rPr>
                      <w:rFonts w:eastAsia="Times New Roman"/>
                    </w:rPr>
                  </w:pPr>
                  <w:hyperlink w:history="1" r:id="rId130">
                    <w:r>
                      <w:rPr>
                        <w:rStyle w:val="Hyperlink"/>
                        <w:rFonts w:eastAsia="Times New Roman"/>
                        <w:strike/>
                      </w:rPr>
                      <w:t>WSN-87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EC5468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Edit a Comment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F8A02F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F84A643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C902D2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44D92F73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FF91F7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E72E71C" wp14:textId="77777777">
                  <w:pPr>
                    <w:rPr>
                      <w:rFonts w:eastAsia="Times New Roman"/>
                    </w:rPr>
                  </w:pPr>
                  <w:hyperlink w:history="1" r:id="rId131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A0305D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815F72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7B54FD6D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E9833D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89D4F19" wp14:textId="77777777">
                  <w:pPr>
                    <w:rPr>
                      <w:rFonts w:eastAsia="Times New Roman"/>
                    </w:rPr>
                  </w:pPr>
                  <w:hyperlink w:history="1" r:id="rId132">
                    <w:r>
                      <w:rPr>
                        <w:rStyle w:val="Hyperlink"/>
                        <w:rFonts w:eastAsia="Times New Roman"/>
                        <w:strike/>
                      </w:rPr>
                      <w:t>WSN-87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44D7FA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Edit a Comment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FB48C1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46ABBD8F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02710CE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30EA5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32B05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06BBA33E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4815668C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02474479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365DB19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464FCBC1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2907EA66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7EE43688" wp14:textId="77777777">
            <w:pPr>
              <w:numPr>
                <w:ilvl w:val="0"/>
                <w:numId w:val="2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post “A new testing post for the WEare social network” </w:t>
            </w:r>
          </w:p>
          <w:p w:rsidR="0047029C" w:rsidRDefault="0047029C" w14:paraId="42684FF8" wp14:textId="77777777">
            <w:pPr>
              <w:numPr>
                <w:ilvl w:val="0"/>
                <w:numId w:val="2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“Show comments” section </w:t>
            </w:r>
          </w:p>
          <w:p w:rsidR="0047029C" w:rsidRDefault="0047029C" w14:paraId="205CE1BB" wp14:textId="77777777">
            <w:pPr>
              <w:numPr>
                <w:ilvl w:val="0"/>
                <w:numId w:val="2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“test” comment </w:t>
            </w:r>
          </w:p>
          <w:p w:rsidR="0047029C" w:rsidRDefault="0047029C" w14:paraId="25BC9E49" wp14:textId="77777777">
            <w:pPr>
              <w:numPr>
                <w:ilvl w:val="0"/>
                <w:numId w:val="2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“Edit Comment” button </w:t>
            </w:r>
          </w:p>
          <w:p w:rsidR="0047029C" w:rsidRDefault="0047029C" w14:paraId="603F75B9" wp14:textId="77777777">
            <w:pPr>
              <w:numPr>
                <w:ilvl w:val="0"/>
                <w:numId w:val="2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“12” in the “Message”  field </w:t>
            </w:r>
          </w:p>
          <w:p w:rsidR="0047029C" w:rsidRDefault="0047029C" w14:paraId="1E282189" wp14:textId="77777777">
            <w:pPr>
              <w:numPr>
                <w:ilvl w:val="0"/>
                <w:numId w:val="2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“Edit comment” button </w:t>
            </w:r>
          </w:p>
          <w:p w:rsidR="0047029C" w:rsidRDefault="0047029C" w14:paraId="7D81013C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comment that is selected is visible and ready to be edited. The user is able to see its content and make changes </w:t>
            </w:r>
          </w:p>
          <w:p w:rsidR="0047029C" w:rsidRDefault="0047029C" w14:paraId="63437418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An empty comment field is displayed when clicking to the “Edit Comment” button. However the changes are successfully submitted. </w:t>
            </w:r>
          </w:p>
          <w:p w:rsidR="0047029C" w:rsidRDefault="0047029C" w14:paraId="50CCA97B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Medium</w:t>
            </w:r>
          </w:p>
          <w:p w:rsidR="0047029C" w:rsidRDefault="0047029C" w14:paraId="1D5BCD6B" wp14:textId="77777777">
            <w:pPr>
              <w:pStyle w:val="NormalWeb"/>
            </w:pPr>
            <w:r>
              <w:t> </w:t>
            </w:r>
          </w:p>
          <w:p w:rsidR="0047029C" w:rsidRDefault="0047029C" w14:paraId="5C8C6B09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3382A365" wp14:textId="77777777">
      <w:pPr>
        <w:rPr>
          <w:rFonts w:eastAsia="Times New Roman"/>
        </w:rPr>
      </w:pPr>
      <w:r>
        <w:rPr>
          <w:rFonts w:eastAsia="Times New Roman"/>
        </w:rPr>
        <w:pict w14:anchorId="601B2D0B">
          <v:rect id="_x0000_i1047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5C71F136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46FF5AF9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E9C3856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[WSN-85] </w:t>
            </w:r>
            <w:hyperlink w:history="1" r:id="rId133">
              <w:r>
                <w:rPr>
                  <w:rStyle w:val="Hyperlink"/>
                  <w:rFonts w:eastAsia="Times New Roman"/>
                </w:rPr>
                <w:t>[Posting and Interaction] User Cannot Share a Location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20/Nov/24  Updated: 22/Nov/24  Resolved: 22/Nov/24 </w:t>
            </w:r>
          </w:p>
        </w:tc>
      </w:tr>
      <w:tr xmlns:wp14="http://schemas.microsoft.com/office/word/2010/wordml" w:rsidR="00000000" w14:paraId="507B2F9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5466B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F591BE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0C6492F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EF184F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AC0AC9" wp14:textId="77777777">
            <w:pPr>
              <w:rPr>
                <w:rFonts w:eastAsia="Times New Roman"/>
              </w:rPr>
            </w:pPr>
            <w:hyperlink w:history="1" r:id="rId134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6DE3DA4E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AE2EE8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DB687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A4A6CEC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AABC0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542C9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C601224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DF3AD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E685F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62199465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20E5BBC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CE31A4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BEE77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45180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E0C56C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6FFB53C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30207C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DBF3C8B" wp14:textId="77777777">
            <w:pPr>
              <w:rPr>
                <w:rFonts w:eastAsia="Times New Roman"/>
              </w:rPr>
            </w:pPr>
            <w:hyperlink w:history="1" r:id="rId135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1EB1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696D2A" wp14:textId="77777777">
            <w:pPr>
              <w:rPr>
                <w:rFonts w:eastAsia="Times New Roman"/>
              </w:rPr>
            </w:pPr>
            <w:hyperlink w:history="1" r:id="rId136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6175800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0C05E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385F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765DE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FD0AF2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77382F7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89BEC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07D03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6DE7347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DA05C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7C0AE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2B5BCEA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6281D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A84AC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CDB876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68E3B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36686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0DA123B1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C8D721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64ADF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7"/>
              <w:gridCol w:w="1082"/>
              <w:gridCol w:w="4444"/>
              <w:gridCol w:w="687"/>
            </w:tblGrid>
            <w:tr w:rsidR="00000000" w14:paraId="1C4F1980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C5EF8D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27D019F3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1588DB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1D3C145" wp14:textId="77777777">
                  <w:pPr>
                    <w:rPr>
                      <w:rFonts w:eastAsia="Times New Roman"/>
                    </w:rPr>
                  </w:pPr>
                  <w:hyperlink w:history="1" r:id="rId137">
                    <w:r>
                      <w:rPr>
                        <w:rStyle w:val="Hyperlink"/>
                        <w:rFonts w:eastAsia="Times New Roman"/>
                        <w:strike/>
                      </w:rPr>
                      <w:t>WSN-33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67D24E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Share a loc...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8C7626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72DB76F1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D273E0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72938AAD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55B0BB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2A8CE4F" wp14:textId="77777777">
                  <w:pPr>
                    <w:rPr>
                      <w:rFonts w:eastAsia="Times New Roman"/>
                    </w:rPr>
                  </w:pPr>
                  <w:hyperlink w:history="1" r:id="rId138">
                    <w:r>
                      <w:rPr>
                        <w:rStyle w:val="Hyperlink"/>
                        <w:rFonts w:eastAsia="Times New Roman"/>
                        <w:strike/>
                      </w:rPr>
                      <w:t>WSN-33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5C3EC1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Share a loc...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2921D5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42E06044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80E316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738C11E" wp14:textId="77777777">
                  <w:pPr>
                    <w:rPr>
                      <w:rFonts w:eastAsia="Times New Roman"/>
                    </w:rPr>
                  </w:pPr>
                  <w:hyperlink w:history="1" r:id="rId139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7F0895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E2B0E0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4C4CEA3D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3103C7E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480DA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141B33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50895670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2B1CD924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3EF18707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3BC5EC0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38C1F859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5A7BC671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3956F47A" wp14:textId="77777777">
            <w:pPr>
              <w:numPr>
                <w:ilvl w:val="0"/>
                <w:numId w:val="2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“New Post” button top left on the page </w:t>
            </w:r>
          </w:p>
          <w:p w:rsidR="0047029C" w:rsidRDefault="0047029C" w14:paraId="3B2AED34" wp14:textId="77777777">
            <w:pPr>
              <w:numPr>
                <w:ilvl w:val="0"/>
                <w:numId w:val="2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post visibility “Public” from the dropdown menu </w:t>
            </w:r>
          </w:p>
          <w:p w:rsidR="0047029C" w:rsidRDefault="0047029C" w14:paraId="2E1A5421" wp14:textId="77777777">
            <w:pPr>
              <w:numPr>
                <w:ilvl w:val="0"/>
                <w:numId w:val="2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Search for a share location option</w:t>
            </w:r>
          </w:p>
          <w:p w:rsidR="0047029C" w:rsidRDefault="0047029C" w14:paraId="76EA025A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Share location option is found and the user can share their location successfully</w:t>
            </w:r>
          </w:p>
          <w:p w:rsidR="0047029C" w:rsidRDefault="0047029C" w14:paraId="201F7893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There is no share location option</w:t>
            </w:r>
          </w:p>
          <w:p w:rsidR="0047029C" w:rsidRDefault="0047029C" w14:paraId="5B6597F3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0C8FE7CE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41004F19" wp14:textId="77777777">
      <w:pPr>
        <w:rPr>
          <w:rFonts w:eastAsia="Times New Roman"/>
        </w:rPr>
      </w:pPr>
      <w:r>
        <w:rPr>
          <w:rFonts w:eastAsia="Times New Roman"/>
        </w:rPr>
        <w:pict w14:anchorId="0379C6D2">
          <v:rect id="_x0000_i1048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67C0C651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38C509B2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A1A7DC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[WSN-63] </w:t>
            </w:r>
            <w:hyperlink w:history="1" r:id="rId140">
              <w:r>
                <w:rPr>
                  <w:rStyle w:val="Hyperlink"/>
                  <w:rFonts w:eastAsia="Times New Roman"/>
                </w:rPr>
                <w:t>[Posting and Interaction] An Uploaded Song is Not Visible Under the Post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6E18481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4A016D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B4978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4AC7B6C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3AF72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24CA0DE" wp14:textId="77777777">
            <w:pPr>
              <w:rPr>
                <w:rFonts w:eastAsia="Times New Roman"/>
              </w:rPr>
            </w:pPr>
            <w:hyperlink w:history="1" r:id="rId141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6F6259BA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B6D2C5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89524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4958FFA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BA3F9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BEBF9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3500AB5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2E1D4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EA5F9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308D56CC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1E71325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63BBC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1BDC2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BE1E04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A715B8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6D4BA96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AE9E9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DE5E474" wp14:textId="77777777">
            <w:pPr>
              <w:rPr>
                <w:rFonts w:eastAsia="Times New Roman"/>
              </w:rPr>
            </w:pPr>
            <w:hyperlink w:history="1" r:id="rId142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C16FAE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6682CA" wp14:textId="77777777">
            <w:pPr>
              <w:rPr>
                <w:rFonts w:eastAsia="Times New Roman"/>
              </w:rPr>
            </w:pPr>
            <w:hyperlink w:history="1" r:id="rId143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0DDED92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9B45F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8A02F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27D12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8F1F2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180A9C7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110F6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E3C789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5D34571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906EC3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2F28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7708C4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BB8D5E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5D839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6F50C31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F3A4C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FAF539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797E50C6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723844F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010352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0"/>
              <w:gridCol w:w="1075"/>
              <w:gridCol w:w="4463"/>
              <w:gridCol w:w="682"/>
            </w:tblGrid>
            <w:tr w:rsidR="00000000" w14:paraId="17CB9252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AA3222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246D336D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23ACD4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DF0E2DE" wp14:textId="77777777">
                  <w:pPr>
                    <w:rPr>
                      <w:rFonts w:eastAsia="Times New Roman"/>
                    </w:rPr>
                  </w:pPr>
                  <w:hyperlink w:history="1" r:id="rId144">
                    <w:r>
                      <w:rPr>
                        <w:rStyle w:val="Hyperlink"/>
                        <w:rFonts w:eastAsia="Times New Roman"/>
                        <w:strike/>
                      </w:rPr>
                      <w:t>WSN-35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F761BB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B79170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FBB4709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D2BF68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58B79701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ACB447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7A409B7" wp14:textId="77777777">
                  <w:pPr>
                    <w:rPr>
                      <w:rFonts w:eastAsia="Times New Roman"/>
                    </w:rPr>
                  </w:pPr>
                  <w:hyperlink w:history="1" r:id="rId145">
                    <w:r>
                      <w:rPr>
                        <w:rStyle w:val="Hyperlink"/>
                        <w:rFonts w:eastAsia="Times New Roman"/>
                        <w:strike/>
                      </w:rPr>
                      <w:t>WSN-35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F264A3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EC5404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0C3691FE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5B0CF9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A04B470" wp14:textId="77777777">
                  <w:pPr>
                    <w:rPr>
                      <w:rFonts w:eastAsia="Times New Roman"/>
                    </w:rPr>
                  </w:pPr>
                  <w:hyperlink w:history="1" r:id="rId146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EE8E3C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553F3C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7B04FA47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53398ED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8DA650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CC129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568C698B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774A3FA5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621932BF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3751300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1A939487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461F081C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7BDAC5A4" wp14:textId="77777777">
            <w:pPr>
              <w:numPr>
                <w:ilvl w:val="0"/>
                <w:numId w:val="2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“New Post” button top left on the page </w:t>
            </w:r>
          </w:p>
          <w:p w:rsidR="0047029C" w:rsidRDefault="0047029C" w14:paraId="305D28AE" wp14:textId="77777777">
            <w:pPr>
              <w:numPr>
                <w:ilvl w:val="0"/>
                <w:numId w:val="2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post visibility “Private” from the dropdown menu </w:t>
            </w:r>
          </w:p>
          <w:p w:rsidR="0047029C" w:rsidRDefault="0047029C" w14:paraId="2EC8A8B1" wp14:textId="77777777">
            <w:pPr>
              <w:numPr>
                <w:ilvl w:val="0"/>
                <w:numId w:val="2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Populate the message field with valid text. </w:t>
            </w:r>
          </w:p>
          <w:p w:rsidR="0047029C" w:rsidRDefault="0047029C" w14:paraId="39AD29A6" wp14:textId="77777777">
            <w:pPr>
              <w:numPr>
                <w:ilvl w:val="0"/>
                <w:numId w:val="2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“Another testing post with a song uploaded.” </w:t>
            </w:r>
          </w:p>
          <w:p w:rsidR="0047029C" w:rsidRDefault="0047029C" w14:paraId="0E10C11C" wp14:textId="77777777">
            <w:pPr>
              <w:numPr>
                <w:ilvl w:val="0"/>
                <w:numId w:val="2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“Choose File” button </w:t>
            </w:r>
          </w:p>
          <w:p w:rsidR="0047029C" w:rsidRDefault="0047029C" w14:paraId="08DF61F1" wp14:textId="77777777">
            <w:pPr>
              <w:numPr>
                <w:ilvl w:val="0"/>
                <w:numId w:val="2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the file “new-audio-recording-test.m4a” (43KB) </w:t>
            </w:r>
          </w:p>
          <w:p w:rsidR="0047029C" w:rsidRDefault="0047029C" w14:paraId="1BEF5A6A" wp14:textId="77777777">
            <w:pPr>
              <w:numPr>
                <w:ilvl w:val="0"/>
                <w:numId w:val="2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“Upload” button </w:t>
            </w:r>
          </w:p>
          <w:p w:rsidR="0047029C" w:rsidRDefault="0047029C" w14:paraId="12D94F76" wp14:textId="77777777">
            <w:pPr>
              <w:numPr>
                <w:ilvl w:val="0"/>
                <w:numId w:val="2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“Save Post” button </w:t>
            </w:r>
          </w:p>
          <w:p w:rsidR="0047029C" w:rsidRDefault="0047029C" w14:paraId="3EDE77A2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song is uploaded and visible </w:t>
            </w:r>
          </w:p>
          <w:p w:rsidR="0047029C" w:rsidRDefault="0047029C" w14:paraId="15303BAB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post is successfully created but no song is available in it. </w:t>
            </w:r>
          </w:p>
          <w:p w:rsidR="0047029C" w:rsidRDefault="0047029C" w14:paraId="2664727B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6AA258D8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6FFBD3EC" wp14:textId="77777777">
      <w:pPr>
        <w:rPr>
          <w:rFonts w:eastAsia="Times New Roman"/>
        </w:rPr>
      </w:pPr>
      <w:r>
        <w:rPr>
          <w:rFonts w:eastAsia="Times New Roman"/>
        </w:rPr>
        <w:pict w14:anchorId="1E6362D9">
          <v:rect id="_x0000_i1049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30DCCCAD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0A14E66B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40C025C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[WSN-62] </w:t>
            </w:r>
            <w:hyperlink w:history="1" r:id="rId147">
              <w:r>
                <w:rPr>
                  <w:rStyle w:val="Hyperlink"/>
                  <w:rFonts w:eastAsia="Times New Roman"/>
                </w:rPr>
                <w:t>[Posting and Interaction] Uploaded Video is Not Visible Under the Post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3FEDC08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45C18C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CE849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4AB8542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415EF8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B8075D" wp14:textId="77777777">
            <w:pPr>
              <w:rPr>
                <w:rFonts w:eastAsia="Times New Roman"/>
              </w:rPr>
            </w:pPr>
            <w:hyperlink w:history="1" r:id="rId148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07F53E1C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42EBE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AEB0A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F163484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4D59B1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84089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48EAD09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48C4D5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C46D97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36AF6883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47121CC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F7817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022BD2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5198A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5FC70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7528870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6B435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36DDBA" wp14:textId="77777777">
            <w:pPr>
              <w:rPr>
                <w:rFonts w:eastAsia="Times New Roman"/>
              </w:rPr>
            </w:pPr>
            <w:hyperlink w:history="1" r:id="rId149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E7CB4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F68A76F" wp14:textId="77777777">
            <w:pPr>
              <w:rPr>
                <w:rFonts w:eastAsia="Times New Roman"/>
              </w:rPr>
            </w:pPr>
            <w:hyperlink w:history="1" r:id="rId150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4F0D4F7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5813F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91D4E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7A0B6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E0C909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7EB556C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1349D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BABC8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67A7663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16495C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7764EA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E8FD82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45A27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06AEB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0DAD98F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AB0C6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807314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54C529ED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E9A14A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550E2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0"/>
              <w:gridCol w:w="1075"/>
              <w:gridCol w:w="4463"/>
              <w:gridCol w:w="682"/>
            </w:tblGrid>
            <w:tr w:rsidR="00000000" w14:paraId="7958DEE0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B5E4C6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56D9498C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DE3191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48D15A1" wp14:textId="77777777">
                  <w:pPr>
                    <w:rPr>
                      <w:rFonts w:eastAsia="Times New Roman"/>
                    </w:rPr>
                  </w:pPr>
                  <w:hyperlink w:history="1" r:id="rId151">
                    <w:r>
                      <w:rPr>
                        <w:rStyle w:val="Hyperlink"/>
                        <w:rFonts w:eastAsia="Times New Roman"/>
                        <w:strike/>
                      </w:rPr>
                      <w:t>WSN-28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D29504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7F372B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63CF373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B776D6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2F78DA5E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20E1EC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AB05B36" wp14:textId="77777777">
                  <w:pPr>
                    <w:rPr>
                      <w:rFonts w:eastAsia="Times New Roman"/>
                    </w:rPr>
                  </w:pPr>
                  <w:hyperlink w:history="1" r:id="rId152">
                    <w:r>
                      <w:rPr>
                        <w:rStyle w:val="Hyperlink"/>
                        <w:rFonts w:eastAsia="Times New Roman"/>
                        <w:strike/>
                      </w:rPr>
                      <w:t>WSN-28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1CA819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347D95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5C4E1707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B4CB8E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C92A114" wp14:textId="77777777">
                  <w:pPr>
                    <w:rPr>
                      <w:rFonts w:eastAsia="Times New Roman"/>
                    </w:rPr>
                  </w:pPr>
                  <w:hyperlink w:history="1" r:id="rId153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3367CD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129339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1C0157D6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0A94376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FFDCC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1C691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3691E7B2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5638D9BF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1C50B51A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35F0889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526770CE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2AA1AD2C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1F4AFCD3" wp14:textId="77777777">
            <w:pPr>
              <w:numPr>
                <w:ilvl w:val="0"/>
                <w:numId w:val="28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“New Post” button top left on the page </w:t>
            </w:r>
          </w:p>
          <w:p w:rsidR="0047029C" w:rsidRDefault="0047029C" w14:paraId="3CF8C66E" wp14:textId="77777777">
            <w:pPr>
              <w:numPr>
                <w:ilvl w:val="0"/>
                <w:numId w:val="2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post visibility “Private” from the dropdown menu </w:t>
            </w:r>
          </w:p>
          <w:p w:rsidR="0047029C" w:rsidRDefault="0047029C" w14:paraId="7D55BD11" wp14:textId="77777777">
            <w:pPr>
              <w:numPr>
                <w:ilvl w:val="0"/>
                <w:numId w:val="3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Populate the message field with valid text. </w:t>
            </w:r>
          </w:p>
          <w:p w:rsidR="0047029C" w:rsidRDefault="0047029C" w14:paraId="13A036E1" wp14:textId="77777777">
            <w:pPr>
              <w:numPr>
                <w:ilvl w:val="0"/>
                <w:numId w:val="3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“This is a testing post with a video uploaded.” </w:t>
            </w:r>
          </w:p>
          <w:p w:rsidR="0047029C" w:rsidRDefault="0047029C" w14:paraId="5EE7521C" wp14:textId="77777777">
            <w:pPr>
              <w:numPr>
                <w:ilvl w:val="0"/>
                <w:numId w:val="3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“Choose File” button </w:t>
            </w:r>
          </w:p>
          <w:p w:rsidR="0047029C" w:rsidRDefault="0047029C" w14:paraId="1532F76D" wp14:textId="77777777">
            <w:pPr>
              <w:numPr>
                <w:ilvl w:val="0"/>
                <w:numId w:val="3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the file “video-screen-recording-test.mov” (753KB) </w:t>
            </w:r>
          </w:p>
          <w:p w:rsidR="0047029C" w:rsidRDefault="0047029C" w14:paraId="3F344A17" wp14:textId="77777777">
            <w:pPr>
              <w:numPr>
                <w:ilvl w:val="0"/>
                <w:numId w:val="3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“Upload” button </w:t>
            </w:r>
          </w:p>
          <w:p w:rsidR="0047029C" w:rsidRDefault="0047029C" w14:paraId="29CFBC7F" wp14:textId="77777777">
            <w:pPr>
              <w:numPr>
                <w:ilvl w:val="0"/>
                <w:numId w:val="3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“Save Post” button </w:t>
            </w:r>
          </w:p>
          <w:p w:rsidR="0047029C" w:rsidRDefault="0047029C" w14:paraId="3DB43ADE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video is uploaded and visible </w:t>
            </w:r>
          </w:p>
          <w:p w:rsidR="0047029C" w:rsidRDefault="0047029C" w14:paraId="47ED84AE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</w:t>
            </w:r>
            <w:r>
              <w:t>The video is uploaded but it is not visible in the created post </w:t>
            </w:r>
          </w:p>
          <w:p w:rsidR="0047029C" w:rsidRDefault="0047029C" w14:paraId="4CD33C86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7CBEED82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6E36661F" wp14:textId="77777777">
      <w:pPr>
        <w:rPr>
          <w:rFonts w:eastAsia="Times New Roman"/>
        </w:rPr>
      </w:pPr>
      <w:r>
        <w:rPr>
          <w:rFonts w:eastAsia="Times New Roman"/>
        </w:rPr>
        <w:pict w14:anchorId="120BAF45">
          <v:rect id="_x0000_i1050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38645DC7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1149F0B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07F987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[WSN-58] </w:t>
            </w:r>
            <w:hyperlink w:history="1" r:id="rId154">
              <w:r>
                <w:rPr>
                  <w:rStyle w:val="Hyperlink"/>
                  <w:rFonts w:eastAsia="Times New Roman"/>
                </w:rPr>
                <w:t>[Posting and Interaction] User Cannot Attach a File to a Comment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0636EF6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FF409D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70B27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2834AD4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440A9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C2700DD" wp14:textId="77777777">
            <w:pPr>
              <w:rPr>
                <w:rFonts w:eastAsia="Times New Roman"/>
              </w:rPr>
            </w:pPr>
            <w:hyperlink w:history="1" r:id="rId155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31F7E3E1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CD96AD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A4097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2D95120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F3199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B7359C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ABD5467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5ED97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DB65D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135E58C4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7A4CC43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5ED114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1AD901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4105A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62341A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4DC8585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F45BC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DAAE56" wp14:textId="77777777">
            <w:pPr>
              <w:rPr>
                <w:rFonts w:eastAsia="Times New Roman"/>
              </w:rPr>
            </w:pPr>
            <w:hyperlink w:history="1" r:id="rId156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0031BC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A0D63F" wp14:textId="77777777">
            <w:pPr>
              <w:rPr>
                <w:rFonts w:eastAsia="Times New Roman"/>
              </w:rPr>
            </w:pPr>
            <w:hyperlink w:history="1" r:id="rId157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4F0AEED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DE9FC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5D9CAE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2C091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506D6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34701DB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FDC5B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9F0FC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135D1EF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3EBC40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6E910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E7990E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5E180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BBFE7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FD6A5F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ECCF89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46739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62EBF9A1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E9C73C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D85E7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57"/>
              <w:gridCol w:w="1092"/>
              <w:gridCol w:w="4418"/>
              <w:gridCol w:w="693"/>
            </w:tblGrid>
            <w:tr w:rsidR="00000000" w14:paraId="74889AC8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94BAD4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71F69F92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2B68BC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6023D4E" wp14:textId="77777777">
                  <w:pPr>
                    <w:rPr>
                      <w:rFonts w:eastAsia="Times New Roman"/>
                    </w:rPr>
                  </w:pPr>
                  <w:hyperlink w:history="1" r:id="rId158">
                    <w:r>
                      <w:rPr>
                        <w:rStyle w:val="Hyperlink"/>
                        <w:rFonts w:eastAsia="Times New Roman"/>
                        <w:strike/>
                      </w:rPr>
                      <w:t>WSN-59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8CD9AA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Attach a fi...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3B42E6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7E8C937F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02C03C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5D1FFF62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D0766A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5364FE7" wp14:textId="77777777">
                  <w:pPr>
                    <w:rPr>
                      <w:rFonts w:eastAsia="Times New Roman"/>
                    </w:rPr>
                  </w:pPr>
                  <w:hyperlink w:history="1" r:id="rId159">
                    <w:r>
                      <w:rPr>
                        <w:rStyle w:val="Hyperlink"/>
                        <w:rFonts w:eastAsia="Times New Roman"/>
                        <w:strike/>
                      </w:rPr>
                      <w:t>WSN-59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2BAF8B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Attach a fi...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847893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13DE5D7A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D0DE72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0CB331F" wp14:textId="77777777">
                  <w:pPr>
                    <w:rPr>
                      <w:rFonts w:eastAsia="Times New Roman"/>
                    </w:rPr>
                  </w:pPr>
                  <w:hyperlink w:history="1" r:id="rId160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030915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0C7EF5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0C6C2CD5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64B7E35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C55AEA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226892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709E88E4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456692AC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4B021B4C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6B51530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508C98E9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1F469286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0FB3E932" wp14:textId="77777777">
            <w:pPr>
              <w:numPr>
                <w:ilvl w:val="0"/>
                <w:numId w:val="3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post “A new testing post for the WEare social network” </w:t>
            </w:r>
          </w:p>
          <w:p w:rsidR="0047029C" w:rsidRDefault="0047029C" w14:paraId="076E2EFB" wp14:textId="77777777">
            <w:pPr>
              <w:numPr>
                <w:ilvl w:val="0"/>
                <w:numId w:val="3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“Leave a comment” section </w:t>
            </w:r>
          </w:p>
          <w:p w:rsidR="0047029C" w:rsidRDefault="0047029C" w14:paraId="3337E034" wp14:textId="77777777">
            <w:pPr>
              <w:numPr>
                <w:ilvl w:val="0"/>
                <w:numId w:val="3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“test”  the “Message” field  </w:t>
            </w:r>
          </w:p>
          <w:p w:rsidR="0047029C" w:rsidRDefault="0047029C" w14:paraId="5F3FE0AF" wp14:textId="77777777">
            <w:pPr>
              <w:numPr>
                <w:ilvl w:val="0"/>
                <w:numId w:val="3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Try to drag and drop the file “testing picture 1” from the computer </w:t>
            </w:r>
          </w:p>
          <w:p w:rsidR="0047029C" w:rsidRDefault="0047029C" w14:paraId="1AEFC26A" wp14:textId="77777777">
            <w:pPr>
              <w:numPr>
                <w:ilvl w:val="0"/>
                <w:numId w:val="3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“Post Comment” button </w:t>
            </w:r>
          </w:p>
          <w:p w:rsidR="0047029C" w:rsidRDefault="0047029C" w14:paraId="2D5AD83D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image is attached in the comment </w:t>
            </w:r>
          </w:p>
          <w:p w:rsidR="0047029C" w:rsidRDefault="0047029C" w14:paraId="7BEA645C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No image is attached.</w:t>
            </w:r>
          </w:p>
          <w:p w:rsidR="0047029C" w:rsidRDefault="0047029C" w14:paraId="29BF70F4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779F8E76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7818863E" wp14:textId="77777777">
      <w:pPr>
        <w:rPr>
          <w:rFonts w:eastAsia="Times New Roman"/>
        </w:rPr>
      </w:pPr>
      <w:r>
        <w:rPr>
          <w:rFonts w:eastAsia="Times New Roman"/>
        </w:rPr>
        <w:pict w14:anchorId="540A7EB3">
          <v:rect id="_x0000_i1051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44F69B9A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DEC1D29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1D8FD0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[WSN-57] </w:t>
            </w:r>
            <w:hyperlink w:history="1" r:id="rId161">
              <w:r>
                <w:rPr>
                  <w:rStyle w:val="Hyperlink"/>
                  <w:rFonts w:eastAsia="Times New Roman"/>
                </w:rPr>
                <w:t>[Posting and Interaction] No Error Message When the User Tries to Submit Too Long Comment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69AFF48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DE370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FBBE0D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371B699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770E6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1CDE431" wp14:textId="77777777">
            <w:pPr>
              <w:rPr>
                <w:rFonts w:eastAsia="Times New Roman"/>
              </w:rPr>
            </w:pPr>
            <w:hyperlink w:history="1" r:id="rId162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6293D128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3387B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1E83A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9B82F9B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A0E4C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7A38D8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6C577CC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C395AE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C6775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5F07D11E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2C6046B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236F8B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D503FE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1D01B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762DB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7907421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2144D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040A5D" wp14:textId="77777777">
            <w:pPr>
              <w:rPr>
                <w:rFonts w:eastAsia="Times New Roman"/>
              </w:rPr>
            </w:pPr>
            <w:hyperlink w:history="1" r:id="rId163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4A06B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7154CE9" wp14:textId="77777777">
            <w:pPr>
              <w:rPr>
                <w:rFonts w:eastAsia="Times New Roman"/>
              </w:rPr>
            </w:pPr>
            <w:hyperlink w:history="1" r:id="rId164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4DC7A77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96C5A8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DC0C91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3A6D5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D1184B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4FC03CD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580A7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32253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6A7A35A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030968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68156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D349BD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A0B4FD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B94198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0CA8A35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F92340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7C81BA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41508A3C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B217E0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E89148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00"/>
              <w:gridCol w:w="1043"/>
              <w:gridCol w:w="4555"/>
              <w:gridCol w:w="662"/>
            </w:tblGrid>
            <w:tr w:rsidR="00000000" w14:paraId="2AAAD5FE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D12B93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417CBEBC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98F00A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05346E6" wp14:textId="77777777">
                  <w:pPr>
                    <w:rPr>
                      <w:rFonts w:eastAsia="Times New Roman"/>
                    </w:rPr>
                  </w:pPr>
                  <w:hyperlink w:history="1" r:id="rId165">
                    <w:r>
                      <w:rPr>
                        <w:rStyle w:val="Hyperlink"/>
                        <w:rFonts w:eastAsia="Times New Roman"/>
                        <w:strike/>
                      </w:rPr>
                      <w:t>WSN-21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5FE2EF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Comment on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F27A9D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59817DA8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72B1A0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6269B8CA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6EA71C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6A6BAC7" wp14:textId="77777777">
                  <w:pPr>
                    <w:rPr>
                      <w:rFonts w:eastAsia="Times New Roman"/>
                    </w:rPr>
                  </w:pPr>
                  <w:hyperlink w:history="1" r:id="rId166">
                    <w:r>
                      <w:rPr>
                        <w:rStyle w:val="Hyperlink"/>
                        <w:rFonts w:eastAsia="Times New Roman"/>
                        <w:strike/>
                      </w:rPr>
                      <w:t>WSN-21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81FB8B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Comment on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544CE4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4B9DA86F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483904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D847B12" wp14:textId="77777777">
                  <w:pPr>
                    <w:rPr>
                      <w:rFonts w:eastAsia="Times New Roman"/>
                    </w:rPr>
                  </w:pPr>
                  <w:hyperlink w:history="1" r:id="rId167">
                    <w:r>
                      <w:rPr>
                        <w:rStyle w:val="Hyperlink"/>
                        <w:rFonts w:eastAsia="Times New Roman"/>
                        <w:strike/>
                      </w:rPr>
                      <w:t>WSN-30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E87650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E8491E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3C81F1A4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16CDA8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231DBEA" wp14:textId="77777777">
                  <w:pPr>
                    <w:rPr>
                      <w:rFonts w:eastAsia="Times New Roman"/>
                    </w:rPr>
                  </w:pPr>
                  <w:hyperlink w:history="1" r:id="rId168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C6480D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8D7251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43D6B1D6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600942A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0BA65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707C3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17DBC151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42160D52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7E967D0B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4253EF7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6F8BD81B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6A81DB5F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0A77CEC3" wp14:textId="77777777">
            <w:pPr>
              <w:numPr>
                <w:ilvl w:val="0"/>
                <w:numId w:val="3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post “A new testing post for the WEare social network” </w:t>
            </w:r>
          </w:p>
          <w:p w:rsidR="0047029C" w:rsidRDefault="0047029C" w14:paraId="6204B0E0" wp14:textId="77777777">
            <w:pPr>
              <w:numPr>
                <w:ilvl w:val="0"/>
                <w:numId w:val="3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“Leave a comment” section </w:t>
            </w:r>
          </w:p>
          <w:p w:rsidR="0047029C" w:rsidRDefault="0047029C" w14:paraId="18E154E8" wp14:textId="77777777">
            <w:pPr>
              <w:numPr>
                <w:ilvl w:val="0"/>
                <w:numId w:val="3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</w:t>
            </w:r>
          </w:p>
          <w:p w:rsidR="0047029C" w:rsidRDefault="0047029C" w14:paraId="0458C987" wp14:textId="77777777">
            <w:pPr>
              <w:numPr>
                <w:ilvl w:val="0"/>
                <w:numId w:val="38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</w:t>
            </w:r>
            <w:r>
              <w:rPr>
                <w:rFonts w:eastAsia="Times New Roman"/>
              </w:rPr>
              <w:t>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</w:t>
            </w:r>
            <w:r>
              <w:rPr>
                <w:rFonts w:eastAsia="Times New Roman"/>
              </w:rPr>
              <w:t>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</w:t>
            </w:r>
            <w:r>
              <w:rPr>
                <w:rFonts w:eastAsia="Times New Roman"/>
              </w:rPr>
              <w:t>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testtesttesttesttesttesttesttest te</w:t>
            </w:r>
            <w:r>
              <w:rPr>
                <w:rFonts w:eastAsia="Times New Roman"/>
              </w:rPr>
              <w:t>sttesttesttesttesttesttesttest testtesttesttesttesttesttesttest testtesttesttesttesttesttesttest testtesttesttesttesttesttesttest” in the “Message” field  </w:t>
            </w:r>
          </w:p>
          <w:p w:rsidR="0047029C" w:rsidRDefault="0047029C" w14:paraId="3DD96FA0" wp14:textId="77777777">
            <w:pPr>
              <w:numPr>
                <w:ilvl w:val="0"/>
                <w:numId w:val="38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“Post Comment” button </w:t>
            </w:r>
          </w:p>
          <w:p w:rsidR="0047029C" w:rsidRDefault="0047029C" w14:paraId="42AA1640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An error message is displayed that the comment is too long </w:t>
            </w:r>
          </w:p>
          <w:p w:rsidR="0047029C" w:rsidRDefault="0047029C" w14:paraId="5707507B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comment is not created but there is not an error message also</w:t>
            </w:r>
          </w:p>
          <w:p w:rsidR="0047029C" w:rsidRDefault="0047029C" w14:paraId="63A5A6AE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374DC54C" wp14:textId="77777777">
            <w:pPr>
              <w:pStyle w:val="NormalWeb"/>
            </w:pPr>
            <w:hyperlink w:tooltip="smart-embed" w:history="1" r:id="rId169">
              <w:r>
                <w:rPr>
                  <w:rStyle w:val="Hyperlink"/>
                </w:rPr>
                <w:t>https://www.loom.com/share/94be4a6ee08744c9947fea58ea6ca9ba</w:t>
              </w:r>
            </w:hyperlink>
          </w:p>
          <w:p w:rsidR="0047029C" w:rsidRDefault="0047029C" w14:paraId="2613E9C1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1037B8A3" wp14:textId="77777777">
      <w:pPr>
        <w:rPr>
          <w:rFonts w:eastAsia="Times New Roman"/>
        </w:rPr>
      </w:pPr>
      <w:r>
        <w:rPr>
          <w:rFonts w:eastAsia="Times New Roman"/>
        </w:rPr>
        <w:pict w14:anchorId="6AC36D91">
          <v:rect id="_x0000_i1052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687C6DE0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510F27E0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700415C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[WSN-56] </w:t>
            </w:r>
            <w:hyperlink w:history="1" r:id="rId170">
              <w:r>
                <w:rPr>
                  <w:rStyle w:val="Hyperlink"/>
                  <w:rFonts w:eastAsia="Times New Roman"/>
                </w:rPr>
                <w:t>[Posting and Interaction] User Can Create a Comment Without any Content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6DD8588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8AE826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218B3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586C2D8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28BCAC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CC63FCE" wp14:textId="77777777">
            <w:pPr>
              <w:rPr>
                <w:rFonts w:eastAsia="Times New Roman"/>
              </w:rPr>
            </w:pPr>
            <w:hyperlink w:history="1" r:id="rId171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30E0AFAA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632B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0271C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FCC6AF2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15B2D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A9F8AA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1669CF6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0AA745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C03B0E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5B2F9378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347CCD0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176DF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3ADB09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3785F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4FB59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6CD95E4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D43975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F73A2F" wp14:textId="77777777">
            <w:pPr>
              <w:rPr>
                <w:rFonts w:eastAsia="Times New Roman"/>
              </w:rPr>
            </w:pPr>
            <w:hyperlink w:history="1" r:id="rId172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6A7CC1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A1BDC5C" wp14:textId="77777777">
            <w:pPr>
              <w:rPr>
                <w:rFonts w:eastAsia="Times New Roman"/>
              </w:rPr>
            </w:pPr>
            <w:hyperlink w:history="1" r:id="rId173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3ADF8AE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1B87EC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8853D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3B6966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66247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3E22EE5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D3191A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354AA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20456D0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2C4D1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69AB48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60552AE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C9C89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FBB8C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B5ADDC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C6C76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DE171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58E6DD4E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0C40127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B4448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503"/>
              <w:gridCol w:w="1025"/>
              <w:gridCol w:w="4282"/>
              <w:gridCol w:w="650"/>
            </w:tblGrid>
            <w:tr w:rsidR="00000000" w14:paraId="0756817A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D1EFA5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3750DD6C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FBB765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blocked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90A270F" wp14:textId="77777777">
                  <w:pPr>
                    <w:rPr>
                      <w:rFonts w:eastAsia="Times New Roman"/>
                    </w:rPr>
                  </w:pPr>
                  <w:hyperlink w:history="1" r:id="rId174">
                    <w:r>
                      <w:rPr>
                        <w:rStyle w:val="Hyperlink"/>
                        <w:rFonts w:eastAsia="Times New Roman"/>
                        <w:strike/>
                      </w:rPr>
                      <w:t>WSN-11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57C80B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Co...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79FF5F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6A2891B1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6D5E61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550A6185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94B309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94001EC" wp14:textId="77777777">
                  <w:pPr>
                    <w:rPr>
                      <w:rFonts w:eastAsia="Times New Roman"/>
                    </w:rPr>
                  </w:pPr>
                  <w:hyperlink w:history="1" r:id="rId175">
                    <w:r>
                      <w:rPr>
                        <w:rStyle w:val="Hyperlink"/>
                        <w:rFonts w:eastAsia="Times New Roman"/>
                        <w:strike/>
                      </w:rPr>
                      <w:t>WSN-11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2BBCCA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Co...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4FF9A2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567E1E31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F6A7EE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48BFD9C" wp14:textId="77777777">
                  <w:pPr>
                    <w:rPr>
                      <w:rFonts w:eastAsia="Times New Roman"/>
                    </w:rPr>
                  </w:pPr>
                  <w:hyperlink w:history="1" r:id="rId176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A5A783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263316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7D3BEE8F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6DC9508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7B9BC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A696CF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3B88899E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6ADE6FBF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0F9F3390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2D6473E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69E2BB2B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52B18D8B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431C9623" wp14:textId="77777777">
            <w:pPr>
              <w:numPr>
                <w:ilvl w:val="0"/>
                <w:numId w:val="3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post “A new testing post for the WEare social network” </w:t>
            </w:r>
          </w:p>
          <w:p w:rsidR="0047029C" w:rsidRDefault="0047029C" w14:paraId="7463F278" wp14:textId="77777777">
            <w:pPr>
              <w:numPr>
                <w:ilvl w:val="0"/>
                <w:numId w:val="3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“Leave a comment” section </w:t>
            </w:r>
          </w:p>
          <w:p w:rsidR="0047029C" w:rsidRDefault="0047029C" w14:paraId="352D91EC" wp14:textId="77777777">
            <w:pPr>
              <w:numPr>
                <w:ilvl w:val="0"/>
                <w:numId w:val="3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Leave the “Message” field empty </w:t>
            </w:r>
          </w:p>
          <w:p w:rsidR="0047029C" w:rsidRDefault="0047029C" w14:paraId="5B9A5729" wp14:textId="77777777">
            <w:pPr>
              <w:numPr>
                <w:ilvl w:val="0"/>
                <w:numId w:val="3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“Post Comment” button </w:t>
            </w:r>
          </w:p>
          <w:p w:rsidR="0047029C" w:rsidRDefault="0047029C" w14:paraId="242ACB69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An error message is displayed that the comment cannot be empty </w:t>
            </w:r>
          </w:p>
          <w:p w:rsidR="0047029C" w:rsidRDefault="0047029C" w14:paraId="1DF737DB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comment is successfully created without any text </w:t>
            </w:r>
          </w:p>
          <w:p w:rsidR="0047029C" w:rsidRDefault="0047029C" w14:paraId="5E4B4B04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57C0D796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0D142F6F" wp14:textId="77777777">
      <w:pPr>
        <w:rPr>
          <w:rFonts w:eastAsia="Times New Roman"/>
        </w:rPr>
      </w:pPr>
      <w:r>
        <w:rPr>
          <w:rFonts w:eastAsia="Times New Roman"/>
        </w:rPr>
        <w:pict w14:anchorId="19222752">
          <v:rect id="_x0000_i1053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4475AD14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2B87D123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B3A3C9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[WSN-55] </w:t>
            </w:r>
            <w:hyperlink w:history="1" r:id="rId177">
              <w:r>
                <w:rPr>
                  <w:rStyle w:val="Hyperlink"/>
                  <w:rFonts w:eastAsia="Times New Roman"/>
                </w:rPr>
                <w:t>[Posting and Interaction] The Comment Section is not User Friendly Positioned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2A25696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7E1AB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B43B5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1150943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3D3374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F4CCCA8" wp14:textId="77777777">
            <w:pPr>
              <w:rPr>
                <w:rFonts w:eastAsia="Times New Roman"/>
              </w:rPr>
            </w:pPr>
            <w:hyperlink w:history="1" r:id="rId178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08FEA058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F862E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8048C3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3CDDD84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72B654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AA40C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0E37E3C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8AB75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90E14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120C4E94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7B83870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6F387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101B2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FD301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D4084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1B21D7A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BA1C4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D15DCE" wp14:textId="77777777">
            <w:pPr>
              <w:rPr>
                <w:rFonts w:eastAsia="Times New Roman"/>
              </w:rPr>
            </w:pPr>
            <w:hyperlink w:history="1" r:id="rId179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76577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C9CAB4" wp14:textId="77777777">
            <w:pPr>
              <w:rPr>
                <w:rFonts w:eastAsia="Times New Roman"/>
              </w:rPr>
            </w:pPr>
            <w:hyperlink w:history="1" r:id="rId180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0F66747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B9639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74C28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1F3DA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33D519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2968A52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17097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F08C5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021C671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D0696E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F4D00B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2B7ABB6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10FF1A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4B4507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32ACAD5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15576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1FCB6B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42AFC42D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645545B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46D31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34"/>
              <w:gridCol w:w="1071"/>
              <w:gridCol w:w="4475"/>
              <w:gridCol w:w="680"/>
            </w:tblGrid>
            <w:tr w:rsidR="00000000" w14:paraId="74234D81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311DEC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60F863DA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D41807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9C6F23B" wp14:textId="77777777">
                  <w:pPr>
                    <w:rPr>
                      <w:rFonts w:eastAsia="Times New Roman"/>
                    </w:rPr>
                  </w:pPr>
                  <w:hyperlink w:history="1" r:id="rId181">
                    <w:r>
                      <w:rPr>
                        <w:rStyle w:val="Hyperlink"/>
                        <w:rFonts w:eastAsia="Times New Roman"/>
                        <w:strike/>
                      </w:rPr>
                      <w:t>WSN-10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6BD837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Co...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FA0498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15A1394F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EBFAFB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1DD6C684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B152CB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6A01756" wp14:textId="77777777">
                  <w:pPr>
                    <w:rPr>
                      <w:rFonts w:eastAsia="Times New Roman"/>
                    </w:rPr>
                  </w:pPr>
                  <w:hyperlink w:history="1" r:id="rId182">
                    <w:r>
                      <w:rPr>
                        <w:rStyle w:val="Hyperlink"/>
                        <w:rFonts w:eastAsia="Times New Roman"/>
                        <w:strike/>
                      </w:rPr>
                      <w:t>WSN-10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0B0312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Co...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6388CB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0C661A71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0565FA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E3F18AE" wp14:textId="77777777">
                  <w:pPr>
                    <w:rPr>
                      <w:rFonts w:eastAsia="Times New Roman"/>
                    </w:rPr>
                  </w:pPr>
                  <w:hyperlink w:history="1" r:id="rId183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E660A3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7211B1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271CA723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4F36F24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49029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2756C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75FBE423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69B33BC8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21594380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696D69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2D3F0BEC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7CF9AC35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3A7491F2" wp14:textId="77777777">
            <w:pPr>
              <w:numPr>
                <w:ilvl w:val="0"/>
                <w:numId w:val="4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post “A new testing post for the WEare social network” </w:t>
            </w:r>
          </w:p>
          <w:p w:rsidR="0047029C" w:rsidRDefault="0047029C" w14:paraId="47450ED4" wp14:textId="77777777">
            <w:pPr>
              <w:numPr>
                <w:ilvl w:val="0"/>
                <w:numId w:val="4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“Leave a comment” section </w:t>
            </w:r>
          </w:p>
          <w:p w:rsidR="0047029C" w:rsidRDefault="0047029C" w14:paraId="6E9D36A3" wp14:textId="77777777">
            <w:pPr>
              <w:numPr>
                <w:ilvl w:val="0"/>
                <w:numId w:val="4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“test test” on the “Message” field </w:t>
            </w:r>
          </w:p>
          <w:p w:rsidR="0047029C" w:rsidRDefault="0047029C" w14:paraId="19A83A95" wp14:textId="77777777">
            <w:pPr>
              <w:numPr>
                <w:ilvl w:val="0"/>
                <w:numId w:val="4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“Post Comment” button </w:t>
            </w:r>
          </w:p>
          <w:p w:rsidR="0047029C" w:rsidRDefault="0047029C" w14:paraId="58E02002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</w:t>
            </w:r>
            <w:r>
              <w:t>The comment section is easily visible for the user</w:t>
            </w:r>
          </w:p>
          <w:p w:rsidR="0047029C" w:rsidRDefault="0047029C" w14:paraId="5D1D6B42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field for the comments is on the bottom of the page after the Profile information section of the user which is not convenient or user friendly design. </w:t>
            </w:r>
          </w:p>
          <w:p w:rsidR="0047029C" w:rsidRDefault="0047029C" w14:paraId="7CB12786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75CF4315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3CB648E9" wp14:textId="77777777">
      <w:pPr>
        <w:rPr>
          <w:rFonts w:eastAsia="Times New Roman"/>
        </w:rPr>
      </w:pPr>
      <w:r>
        <w:rPr>
          <w:rFonts w:eastAsia="Times New Roman"/>
        </w:rPr>
        <w:pict w14:anchorId="0C399E57">
          <v:rect id="_x0000_i1054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0C178E9E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02D168AD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6C5A5C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[WSN-54] </w:t>
            </w:r>
            <w:hyperlink w:history="1" r:id="rId184">
              <w:r>
                <w:rPr>
                  <w:rStyle w:val="Hyperlink"/>
                  <w:rFonts w:eastAsia="Times New Roman"/>
                </w:rPr>
                <w:t>[Posting and Interaction] A Submitted Comment is not Immediately Visible for the User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48297EE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71880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7468E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10BDDC1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8F35D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D027D69" wp14:textId="77777777">
            <w:pPr>
              <w:rPr>
                <w:rFonts w:eastAsia="Times New Roman"/>
              </w:rPr>
            </w:pPr>
            <w:hyperlink w:history="1" r:id="rId185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6B1FE9B7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A802B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BA09E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9E1DAAB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7F6B0C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E8EDAC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7B51F46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6B148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65EF1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3C0395D3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52DE37A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FD6A8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B1EA53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C951B1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CC3C6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1AD3D85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083EB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B782716" wp14:textId="77777777">
            <w:pPr>
              <w:rPr>
                <w:rFonts w:eastAsia="Times New Roman"/>
              </w:rPr>
            </w:pPr>
            <w:hyperlink w:history="1" r:id="rId186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F2F27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A5A859" wp14:textId="77777777">
            <w:pPr>
              <w:rPr>
                <w:rFonts w:eastAsia="Times New Roman"/>
              </w:rPr>
            </w:pPr>
            <w:hyperlink w:history="1" r:id="rId187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3894A36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8D71B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18BE3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86693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D2E5B0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2B0FEB9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77238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D3B47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1031BB0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542287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B998F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ADBAAB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25EC2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56DF7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5EECD5A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2FEBE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40A99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3254BC2F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4900A22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A9C17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34"/>
              <w:gridCol w:w="1071"/>
              <w:gridCol w:w="4475"/>
              <w:gridCol w:w="680"/>
            </w:tblGrid>
            <w:tr w:rsidR="00000000" w14:paraId="7AE79AD3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A2A7ED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68CA0CA5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9700D2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BD3AFBF" wp14:textId="77777777">
                  <w:pPr>
                    <w:rPr>
                      <w:rFonts w:eastAsia="Times New Roman"/>
                    </w:rPr>
                  </w:pPr>
                  <w:hyperlink w:history="1" r:id="rId188">
                    <w:r>
                      <w:rPr>
                        <w:rStyle w:val="Hyperlink"/>
                        <w:rFonts w:eastAsia="Times New Roman"/>
                        <w:strike/>
                      </w:rPr>
                      <w:t>WSN-10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8C0FF9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Co...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7D0674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61E86D25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A68B5D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3CCC4610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A18976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402AB98" wp14:textId="77777777">
                  <w:pPr>
                    <w:rPr>
                      <w:rFonts w:eastAsia="Times New Roman"/>
                    </w:rPr>
                  </w:pPr>
                  <w:hyperlink w:history="1" r:id="rId189">
                    <w:r>
                      <w:rPr>
                        <w:rStyle w:val="Hyperlink"/>
                        <w:rFonts w:eastAsia="Times New Roman"/>
                        <w:strike/>
                      </w:rPr>
                      <w:t>WSN-10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6F1B16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Co...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6D463F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6F3B7F8E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71F702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F8E5E6C" wp14:textId="77777777">
                  <w:pPr>
                    <w:rPr>
                      <w:rFonts w:eastAsia="Times New Roman"/>
                    </w:rPr>
                  </w:pPr>
                  <w:hyperlink w:history="1" r:id="rId190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031CD3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E3237D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651E9592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4254B96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C8551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42408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269E314A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7115C920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02DD9599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72302A5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47341341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087CF6F0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56C2C335" wp14:textId="77777777">
            <w:pPr>
              <w:numPr>
                <w:ilvl w:val="0"/>
                <w:numId w:val="4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post “A new testing post for the WEare social network” </w:t>
            </w:r>
          </w:p>
          <w:p w:rsidR="0047029C" w:rsidRDefault="0047029C" w14:paraId="2383A0C2" wp14:textId="77777777">
            <w:pPr>
              <w:numPr>
                <w:ilvl w:val="0"/>
                <w:numId w:val="4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“Leave a comment” section </w:t>
            </w:r>
          </w:p>
          <w:p w:rsidR="0047029C" w:rsidRDefault="0047029C" w14:paraId="23B05BB5" wp14:textId="77777777">
            <w:pPr>
              <w:numPr>
                <w:ilvl w:val="0"/>
                <w:numId w:val="4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“test test” on the “Message” field </w:t>
            </w:r>
          </w:p>
          <w:p w:rsidR="0047029C" w:rsidRDefault="0047029C" w14:paraId="56C202F3" wp14:textId="77777777">
            <w:pPr>
              <w:numPr>
                <w:ilvl w:val="0"/>
                <w:numId w:val="4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“Post Comment” button </w:t>
            </w:r>
          </w:p>
          <w:p w:rsidR="0047029C" w:rsidRDefault="0047029C" w14:paraId="351628CC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comment is successfully created and visible for the user</w:t>
            </w:r>
          </w:p>
          <w:p w:rsidR="0047029C" w:rsidRDefault="0047029C" w14:paraId="48AF73D3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comment is successfully created but is not immediately visible. The user should click on the “Show comments” button to be able to see it. </w:t>
            </w:r>
          </w:p>
          <w:p w:rsidR="0047029C" w:rsidRDefault="0047029C" w14:paraId="5C0A6CBE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42EF2083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7B40C951" wp14:textId="77777777">
      <w:pPr>
        <w:rPr>
          <w:rFonts w:eastAsia="Times New Roman"/>
        </w:rPr>
      </w:pPr>
      <w:r>
        <w:rPr>
          <w:rFonts w:eastAsia="Times New Roman"/>
        </w:rPr>
        <w:pict w14:anchorId="0DCD82CC">
          <v:rect id="_x0000_i1055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4B4D7232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89423C0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B26491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[WSN-53] </w:t>
            </w:r>
            <w:hyperlink w:history="1" r:id="rId191">
              <w:r>
                <w:rPr>
                  <w:rStyle w:val="Hyperlink"/>
                  <w:rFonts w:eastAsia="Times New Roman"/>
                </w:rPr>
                <w:t>[Posting and Interaction] Unnecessary Information is Displayed along with the Each Post Created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18CB205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38387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26557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37CF08A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95568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03DA3A" wp14:textId="77777777">
            <w:pPr>
              <w:rPr>
                <w:rFonts w:eastAsia="Times New Roman"/>
              </w:rPr>
            </w:pPr>
            <w:hyperlink w:history="1" r:id="rId192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57BE3DCF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44BA5A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B82A7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26D018F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3E234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20E4F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351AA46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984DF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40CE5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2093CA67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:rsidTr="2F0EE780" w14:paraId="3723E38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5A08D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26993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5FF6E6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0ED38D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:rsidTr="2F0EE780" w14:paraId="4A77BCF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F6E69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C773A5" wp14:textId="77777777">
            <w:pPr>
              <w:rPr>
                <w:rFonts w:eastAsia="Times New Roman"/>
              </w:rPr>
            </w:pPr>
            <w:hyperlink w:history="1" r:id="rId193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CDCF6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A0EFBE" wp14:textId="77777777">
            <w:pPr>
              <w:rPr>
                <w:rFonts w:eastAsia="Times New Roman"/>
              </w:rPr>
            </w:pPr>
            <w:hyperlink w:history="1" r:id="rId194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:rsidTr="2F0EE780" w14:paraId="61A195D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6C77F6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32B07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087E17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4FA798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:rsidTr="2F0EE780" w14:paraId="4E61BBF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51BEC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FE6D0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:rsidTr="2F0EE780" w14:paraId="0FD65B9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1B4316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A44A4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153FF63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43A3F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FF8F7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2162DD2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202357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AB84A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P="2F0EE780" w:rsidRDefault="0047029C" w14:paraId="2503B197" wp14:textId="61A4961E">
      <w:pPr>
        <w:pStyle w:val="Normal"/>
      </w:pPr>
      <w:r w:rsidR="0DFBCFCC">
        <w:drawing>
          <wp:inline xmlns:wp14="http://schemas.microsoft.com/office/word/2010/wordprocessingDrawing" wp14:editId="13438577" wp14:anchorId="2D382B2E">
            <wp:extent cx="5257800" cy="4280388"/>
            <wp:effectExtent l="0" t="0" r="0" b="0"/>
            <wp:docPr id="441413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bdacd26f1a42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3F6594E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CCE69E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0"/>
              <w:gridCol w:w="1075"/>
              <w:gridCol w:w="4463"/>
              <w:gridCol w:w="682"/>
            </w:tblGrid>
            <w:tr w:rsidR="00000000" w14:paraId="009E21FF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CBB15E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72828457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BF209D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90312EA" wp14:textId="77777777">
                  <w:pPr>
                    <w:rPr>
                      <w:rFonts w:eastAsia="Times New Roman"/>
                    </w:rPr>
                  </w:pPr>
                  <w:hyperlink w:history="1" r:id="rId195">
                    <w:r>
                      <w:rPr>
                        <w:rStyle w:val="Hyperlink"/>
                        <w:rFonts w:eastAsia="Times New Roman"/>
                        <w:strike/>
                      </w:rPr>
                      <w:t>WSN-25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463E6B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939C27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E8A7F31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ED1EB3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7F27A508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27AFAA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EAD621B" wp14:textId="77777777">
                  <w:pPr>
                    <w:rPr>
                      <w:rFonts w:eastAsia="Times New Roman"/>
                    </w:rPr>
                  </w:pPr>
                  <w:hyperlink w:history="1" r:id="rId196">
                    <w:r>
                      <w:rPr>
                        <w:rStyle w:val="Hyperlink"/>
                        <w:rFonts w:eastAsia="Times New Roman"/>
                        <w:strike/>
                      </w:rPr>
                      <w:t>WSN-25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8B86C7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798FE7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1701397A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4DAB1E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85BCD10" wp14:textId="77777777">
                  <w:pPr>
                    <w:rPr>
                      <w:rFonts w:eastAsia="Times New Roman"/>
                    </w:rPr>
                  </w:pPr>
                  <w:hyperlink w:history="1" r:id="rId197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D1B22A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7CA1E8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38288749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17A73CA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2D8E4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92FBA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20BD9A1A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42E29589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45E43D9E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31CBAF0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0C136CF1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443320AF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29AE7B33" wp14:textId="77777777">
            <w:pPr>
              <w:numPr>
                <w:ilvl w:val="0"/>
                <w:numId w:val="4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post “A new testing post for the WEare social network” </w:t>
            </w:r>
          </w:p>
          <w:p w:rsidR="0047029C" w:rsidRDefault="0047029C" w14:paraId="5B1B5A10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Only relevant information is displayed for the user.</w:t>
            </w:r>
          </w:p>
          <w:p w:rsidR="0047029C" w:rsidRDefault="0047029C" w14:paraId="06346594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</w:t>
            </w:r>
            <w:r>
              <w:t xml:space="preserve">There is a “Rank” along to each post created and probably it counts the created post by the user. However it is not relevant information for the user. </w:t>
            </w:r>
          </w:p>
          <w:p w:rsidR="0047029C" w:rsidRDefault="0047029C" w14:paraId="60791146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0A392C6A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290583F9" wp14:textId="77777777">
      <w:pPr>
        <w:rPr>
          <w:rFonts w:eastAsia="Times New Roman"/>
        </w:rPr>
      </w:pPr>
      <w:r>
        <w:rPr>
          <w:rFonts w:eastAsia="Times New Roman"/>
        </w:rPr>
        <w:pict w14:anchorId="6EB16B7D">
          <v:rect id="_x0000_i1056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68F21D90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49F8C6A2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EB934A8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[WSN-52] </w:t>
            </w:r>
            <w:hyperlink w:history="1" r:id="rId198">
              <w:r>
                <w:rPr>
                  <w:rStyle w:val="Hyperlink"/>
                  <w:rFonts w:eastAsia="Times New Roman"/>
                </w:rPr>
                <w:t xml:space="preserve">[Posting and Interaction] Newest Comments are not Visible Chronologically along the Post </w:t>
              </w:r>
            </w:hyperlink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14FD458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BD389A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4B343D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366B360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221589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0B90CC" wp14:textId="77777777">
            <w:pPr>
              <w:rPr>
                <w:rFonts w:eastAsia="Times New Roman"/>
              </w:rPr>
            </w:pPr>
            <w:hyperlink w:history="1" r:id="rId199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2360146D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B8EA02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B3525F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FB8EDD1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E28191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B51671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005E7C8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35963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920E2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13C326F3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3147565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A40AA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8AC853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1381A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96329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5C4C5B8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90E307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418B589" wp14:textId="77777777">
            <w:pPr>
              <w:rPr>
                <w:rFonts w:eastAsia="Times New Roman"/>
              </w:rPr>
            </w:pPr>
            <w:hyperlink w:history="1" r:id="rId200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0AB3F4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94D2AF" wp14:textId="77777777">
            <w:pPr>
              <w:rPr>
                <w:rFonts w:eastAsia="Times New Roman"/>
              </w:rPr>
            </w:pPr>
            <w:hyperlink w:history="1" r:id="rId201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0934A49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A97E0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160B45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B7231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A183E4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3154AAF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4505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B702A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679B791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F5617C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C1FE4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6EEFE5B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AE8591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4E1374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0A8ED47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FBB49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5AC1F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4853B841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029AC64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4F08F7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22"/>
              <w:gridCol w:w="1061"/>
              <w:gridCol w:w="4504"/>
              <w:gridCol w:w="673"/>
            </w:tblGrid>
            <w:tr w:rsidR="00000000" w14:paraId="2F010AB7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4E780F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4271A909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F47CDF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A4C5A48" wp14:textId="77777777">
                  <w:pPr>
                    <w:rPr>
                      <w:rFonts w:eastAsia="Times New Roman"/>
                    </w:rPr>
                  </w:pPr>
                  <w:hyperlink w:history="1" r:id="rId202">
                    <w:r>
                      <w:rPr>
                        <w:rStyle w:val="Hyperlink"/>
                        <w:rFonts w:eastAsia="Times New Roman"/>
                        <w:strike/>
                      </w:rPr>
                      <w:t>WSN-32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8C99352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Set up How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0D7FEF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C6145DF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AE3D42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1358D26E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CED6B3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393C61B" wp14:textId="77777777">
                  <w:pPr>
                    <w:rPr>
                      <w:rFonts w:eastAsia="Times New Roman"/>
                    </w:rPr>
                  </w:pPr>
                  <w:hyperlink w:history="1" r:id="rId203">
                    <w:r>
                      <w:rPr>
                        <w:rStyle w:val="Hyperlink"/>
                        <w:rFonts w:eastAsia="Times New Roman"/>
                        <w:strike/>
                      </w:rPr>
                      <w:t>WSN-32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4E8625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Set up How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C26D25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895CCEE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BC50C8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5BE5832" wp14:textId="77777777">
                  <w:pPr>
                    <w:rPr>
                      <w:rFonts w:eastAsia="Times New Roman"/>
                    </w:rPr>
                  </w:pPr>
                  <w:hyperlink w:history="1" r:id="rId204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5BBB2E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725DDA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50125231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17B4C79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6882E9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281412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5A25747A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7413151F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2F403BB7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4A7717C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09B8D95D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07F6DC1A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5F6950DE" wp14:textId="77777777">
            <w:pPr>
              <w:numPr>
                <w:ilvl w:val="0"/>
                <w:numId w:val="4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Navigate to the post “A new testing post for the WEare social network” </w:t>
            </w:r>
          </w:p>
          <w:p w:rsidR="0047029C" w:rsidRDefault="0047029C" w14:paraId="4910821E" wp14:textId="77777777">
            <w:pPr>
              <w:numPr>
                <w:ilvl w:val="0"/>
                <w:numId w:val="4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“Leave a comment” section </w:t>
            </w:r>
          </w:p>
          <w:p w:rsidR="0047029C" w:rsidRDefault="0047029C" w14:paraId="5713F133" wp14:textId="77777777">
            <w:pPr>
              <w:numPr>
                <w:ilvl w:val="0"/>
                <w:numId w:val="4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"1" in the message field </w:t>
            </w:r>
          </w:p>
          <w:p w:rsidR="0047029C" w:rsidRDefault="0047029C" w14:paraId="4F9416A9" wp14:textId="77777777">
            <w:pPr>
              <w:numPr>
                <w:ilvl w:val="0"/>
                <w:numId w:val="4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"Post Comment" button </w:t>
            </w:r>
          </w:p>
          <w:p w:rsidR="0047029C" w:rsidRDefault="0047029C" w14:paraId="67A6CCA3" wp14:textId="77777777">
            <w:pPr>
              <w:numPr>
                <w:ilvl w:val="0"/>
                <w:numId w:val="4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Repeat Steps 3 and 4 to generate multiple comments under the post. On each comment type the next number, e.g. for the second comment submit a comment with content "2", for the third - "3" and so on until comment "102" is visible under the post. </w:t>
            </w:r>
          </w:p>
          <w:p w:rsidR="0047029C" w:rsidRDefault="0047029C" w14:paraId="189ADFA1" wp14:textId="77777777">
            <w:pPr>
              <w:numPr>
                <w:ilvl w:val="0"/>
                <w:numId w:val="48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"Show Comments" section under the post </w:t>
            </w:r>
          </w:p>
          <w:p w:rsidR="0047029C" w:rsidRDefault="0047029C" w14:paraId="1C318E2E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There should be an option how many of the newest comments should be visible under the post. Also as a user I expect to be able to filter the comments so that the newest will be visible on the top.  </w:t>
            </w:r>
          </w:p>
          <w:p w:rsidR="0047029C" w:rsidRDefault="0047029C" w14:paraId="12B7F38B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There is no option for the user to set how many of the newest comments should be visible. Neither there is a filter for the comments so that the newest comments are on the bottom of the page and the user should scroll down to the comment "102". </w:t>
            </w:r>
          </w:p>
          <w:p w:rsidR="0047029C" w:rsidRDefault="0047029C" w14:paraId="1C2C0A7E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Medium</w:t>
            </w:r>
          </w:p>
          <w:p w:rsidR="0047029C" w:rsidRDefault="0047029C" w14:paraId="78BEFD2A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27A76422" wp14:textId="77777777">
      <w:pPr>
        <w:rPr>
          <w:rFonts w:eastAsia="Times New Roman"/>
        </w:rPr>
      </w:pPr>
      <w:r>
        <w:rPr>
          <w:rFonts w:eastAsia="Times New Roman"/>
        </w:rPr>
        <w:pict w14:anchorId="4DCF1FDA">
          <v:rect id="_x0000_i1057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49206A88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46A02364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1B8F4E9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[WSN-51] </w:t>
            </w:r>
            <w:hyperlink w:history="1" r:id="rId205">
              <w:r>
                <w:rPr>
                  <w:rStyle w:val="Hyperlink"/>
                  <w:rFonts w:eastAsia="Times New Roman"/>
                </w:rPr>
                <w:t>[Posting and Interaction] User cannot Delete Mistakenly Attached File from a Post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12BCC7F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74423D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54F855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1571AF5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2F3B5A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22DE7D" wp14:textId="77777777">
            <w:pPr>
              <w:rPr>
                <w:rFonts w:eastAsia="Times New Roman"/>
              </w:rPr>
            </w:pPr>
            <w:hyperlink w:history="1" r:id="rId206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7BEE5A5E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0402C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10D829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822A570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208B18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20132E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8243AA2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FE5B73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961749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67B7A70C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7816A04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29920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A624D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55F601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BF83C3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2CC2A93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C7335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AB7631" wp14:textId="77777777">
            <w:pPr>
              <w:rPr>
                <w:rFonts w:eastAsia="Times New Roman"/>
              </w:rPr>
            </w:pPr>
            <w:hyperlink w:history="1" r:id="rId207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E94BB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C3861B9" wp14:textId="77777777">
            <w:pPr>
              <w:rPr>
                <w:rFonts w:eastAsia="Times New Roman"/>
              </w:rPr>
            </w:pPr>
            <w:hyperlink w:history="1" r:id="rId208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7BDD7D3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B1161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79F0B7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A23A40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B6E3E1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3B6C434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CC0460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C648AC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134617C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10262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76475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033E6F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7D73AD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52FBA4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6235B10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43DBAB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D66C6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RDefault="0047029C" w14:paraId="71887C79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BB83084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B1EE80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0"/>
              <w:gridCol w:w="1075"/>
              <w:gridCol w:w="4463"/>
              <w:gridCol w:w="682"/>
            </w:tblGrid>
            <w:tr w:rsidR="00000000" w14:paraId="200554AF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8FCE72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15D8C40F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5B3CED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4662831" wp14:textId="77777777">
                  <w:pPr>
                    <w:rPr>
                      <w:rFonts w:eastAsia="Times New Roman"/>
                    </w:rPr>
                  </w:pPr>
                  <w:hyperlink w:history="1" r:id="rId209">
                    <w:r>
                      <w:rPr>
                        <w:rStyle w:val="Hyperlink"/>
                        <w:rFonts w:eastAsia="Times New Roman"/>
                        <w:strike/>
                      </w:rPr>
                      <w:t>WSN-26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745A95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009252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44CC0A3A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50D207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1D9C58EF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931B8F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ED4D61B" wp14:textId="77777777">
                  <w:pPr>
                    <w:rPr>
                      <w:rFonts w:eastAsia="Times New Roman"/>
                    </w:rPr>
                  </w:pPr>
                  <w:hyperlink w:history="1" r:id="rId210">
                    <w:r>
                      <w:rPr>
                        <w:rStyle w:val="Hyperlink"/>
                        <w:rFonts w:eastAsia="Times New Roman"/>
                        <w:strike/>
                      </w:rPr>
                      <w:t>WSN-26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14FE37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E296F93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605BACEC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FB2808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B4C8BAD" wp14:textId="77777777">
                  <w:pPr>
                    <w:rPr>
                      <w:rFonts w:eastAsia="Times New Roman"/>
                    </w:rPr>
                  </w:pPr>
                  <w:hyperlink w:history="1" r:id="rId211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819E16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56E2EC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3B7FD67C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47734BA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249EB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4696E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38D6B9B6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526CA0E7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7C2F57E9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419A23A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22F860BB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4DC16DF9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6F7EB8F5" wp14:textId="77777777">
            <w:pPr>
              <w:numPr>
                <w:ilvl w:val="0"/>
                <w:numId w:val="4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“New Post” button top left on the page </w:t>
            </w:r>
          </w:p>
          <w:p w:rsidR="0047029C" w:rsidRDefault="0047029C" w14:paraId="2DDFCF9F" wp14:textId="77777777">
            <w:pPr>
              <w:numPr>
                <w:ilvl w:val="0"/>
                <w:numId w:val="4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post visibility “Private” from the dropdown menu </w:t>
            </w:r>
          </w:p>
          <w:p w:rsidR="0047029C" w:rsidRDefault="0047029C" w14:paraId="4C64FFAF" wp14:textId="77777777">
            <w:pPr>
              <w:numPr>
                <w:ilvl w:val="0"/>
                <w:numId w:val="4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“A new testing post for the WEare social network” in the message field. </w:t>
            </w:r>
          </w:p>
          <w:p w:rsidR="0047029C" w:rsidRDefault="0047029C" w14:paraId="75E74C84" wp14:textId="77777777">
            <w:pPr>
              <w:numPr>
                <w:ilvl w:val="0"/>
                <w:numId w:val="4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“Choose File” button </w:t>
            </w:r>
          </w:p>
          <w:p w:rsidR="0047029C" w:rsidRDefault="0047029C" w14:paraId="21A27969" wp14:textId="77777777">
            <w:pPr>
              <w:numPr>
                <w:ilvl w:val="0"/>
                <w:numId w:val="4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a picture “testing picture 1” (1,8MB) </w:t>
            </w:r>
          </w:p>
          <w:p w:rsidR="0047029C" w:rsidRDefault="0047029C" w14:paraId="0ABE6547" wp14:textId="77777777">
            <w:pPr>
              <w:numPr>
                <w:ilvl w:val="0"/>
                <w:numId w:val="4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“Upload” button </w:t>
            </w:r>
          </w:p>
          <w:p w:rsidR="0047029C" w:rsidRDefault="0047029C" w14:paraId="220922B1" wp14:textId="77777777">
            <w:pPr>
              <w:numPr>
                <w:ilvl w:val="0"/>
                <w:numId w:val="4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Try to delete it and upload a song instead</w:t>
            </w:r>
          </w:p>
          <w:p w:rsidR="0047029C" w:rsidRDefault="0047029C" w14:paraId="601CE8BC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User can delete a mistakenly attached file to the post and change it with another one.</w:t>
            </w:r>
          </w:p>
          <w:p w:rsidR="0047029C" w:rsidRDefault="0047029C" w14:paraId="2C486EAD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There is no option to delete the mistakenly attached file, so the user cannot save the post and continue. </w:t>
            </w:r>
          </w:p>
          <w:p w:rsidR="0047029C" w:rsidRDefault="0047029C" w14:paraId="6A4CA7A2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698536F5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7BC1BAF2" wp14:textId="77777777">
      <w:pPr>
        <w:rPr>
          <w:rFonts w:eastAsia="Times New Roman"/>
        </w:rPr>
      </w:pPr>
      <w:r>
        <w:rPr>
          <w:rFonts w:eastAsia="Times New Roman"/>
        </w:rPr>
        <w:pict w14:anchorId="15A4C3FD">
          <v:rect id="_x0000_i1058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61C988F9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042B7039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112E59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[WSN-50] </w:t>
            </w:r>
            <w:hyperlink w:history="1" r:id="rId212">
              <w:r>
                <w:rPr>
                  <w:rStyle w:val="Hyperlink"/>
                  <w:rFonts w:eastAsia="Times New Roman"/>
                </w:rPr>
                <w:t>[Posting and Interaction] User can create a Post without any content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5A59A4A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2FC7AC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BAC103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10541C4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0A49AD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ABE0A9E" wp14:textId="77777777">
            <w:pPr>
              <w:rPr>
                <w:rFonts w:eastAsia="Times New Roman"/>
              </w:rPr>
            </w:pPr>
            <w:hyperlink w:history="1" r:id="rId213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41DFF43E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242C74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BAF69F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0EF5E516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28F863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C7210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F6CEF33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980C9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3F48EC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3B22BB7D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:rsidTr="2F0EE780" w14:paraId="286F901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164F3F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D53524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53BD5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497C7D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:rsidTr="2F0EE780" w14:paraId="05445F6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BFADC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D03D53E" wp14:textId="77777777">
            <w:pPr>
              <w:rPr>
                <w:rFonts w:eastAsia="Times New Roman"/>
              </w:rPr>
            </w:pPr>
            <w:hyperlink w:history="1" r:id="rId214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300D49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DFF54F" wp14:textId="77777777">
            <w:pPr>
              <w:rPr>
                <w:rFonts w:eastAsia="Times New Roman"/>
              </w:rPr>
            </w:pPr>
            <w:hyperlink w:history="1" r:id="rId215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:rsidTr="2F0EE780" w14:paraId="4D812FF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E9BD9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033F9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C5E95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5F0198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:rsidTr="2F0EE780" w14:paraId="13038CA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7A955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4DA2C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:rsidTr="2F0EE780" w14:paraId="21CDA51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D4855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FD56D2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07F82F5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777E04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836D46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6E3F74A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63212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3D4B46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P="2F0EE780" w:rsidRDefault="0047029C" w14:paraId="17B246DD" wp14:textId="106A76B9">
      <w:pPr>
        <w:pStyle w:val="Normal"/>
      </w:pPr>
      <w:r w:rsidR="1D7B5621">
        <w:drawing>
          <wp:inline xmlns:wp14="http://schemas.microsoft.com/office/word/2010/wordprocessingDrawing" wp14:editId="2D515F19" wp14:anchorId="0EE123D4">
            <wp:extent cx="5688874" cy="3829050"/>
            <wp:effectExtent l="0" t="0" r="0" b="0"/>
            <wp:docPr id="836734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2a55271afd45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87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663319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66E7DA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0"/>
              <w:gridCol w:w="1075"/>
              <w:gridCol w:w="4463"/>
              <w:gridCol w:w="682"/>
            </w:tblGrid>
            <w:tr w:rsidR="00000000" w14:paraId="284E59FD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ABC7095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19252732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56DBFA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87771EC" wp14:textId="77777777">
                  <w:pPr>
                    <w:rPr>
                      <w:rFonts w:eastAsia="Times New Roman"/>
                    </w:rPr>
                  </w:pPr>
                  <w:hyperlink w:history="1" r:id="rId216">
                    <w:r>
                      <w:rPr>
                        <w:rStyle w:val="Hyperlink"/>
                        <w:rFonts w:eastAsia="Times New Roman"/>
                        <w:strike/>
                      </w:rPr>
                      <w:t>WSN-31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541B00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819F2A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165CBA9D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5B9E21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6073B633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1325E1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05C435A" wp14:textId="77777777">
                  <w:pPr>
                    <w:rPr>
                      <w:rFonts w:eastAsia="Times New Roman"/>
                    </w:rPr>
                  </w:pPr>
                  <w:hyperlink w:history="1" r:id="rId217">
                    <w:r>
                      <w:rPr>
                        <w:rStyle w:val="Hyperlink"/>
                        <w:rFonts w:eastAsia="Times New Roman"/>
                        <w:strike/>
                      </w:rPr>
                      <w:t>WSN-31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DDAD9A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5DB03D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47428444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DF48FE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44E492E" wp14:textId="77777777">
                  <w:pPr>
                    <w:rPr>
                      <w:rFonts w:eastAsia="Times New Roman"/>
                    </w:rPr>
                  </w:pPr>
                  <w:hyperlink w:history="1" r:id="rId218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DEF6EE0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1AB298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6BF89DA3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1444E2C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0BF242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E317B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5C3E0E74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0DEE712E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7EB066B6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74536B0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66A1FAB9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3272DC38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747CE1FA" wp14:textId="77777777">
            <w:pPr>
              <w:numPr>
                <w:ilvl w:val="0"/>
                <w:numId w:val="5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“New Post” button top left on the page </w:t>
            </w:r>
          </w:p>
          <w:p w:rsidR="0047029C" w:rsidRDefault="0047029C" w14:paraId="49797960" wp14:textId="77777777">
            <w:pPr>
              <w:numPr>
                <w:ilvl w:val="0"/>
                <w:numId w:val="5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post visibility “Public” from the dropdown menu </w:t>
            </w:r>
          </w:p>
          <w:p w:rsidR="0047029C" w:rsidRDefault="0047029C" w14:paraId="14457FEA" wp14:textId="77777777">
            <w:pPr>
              <w:numPr>
                <w:ilvl w:val="0"/>
                <w:numId w:val="5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Leave the message field empty </w:t>
            </w:r>
          </w:p>
          <w:p w:rsidR="0047029C" w:rsidRDefault="0047029C" w14:paraId="053A177D" wp14:textId="77777777">
            <w:pPr>
              <w:numPr>
                <w:ilvl w:val="0"/>
                <w:numId w:val="5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“Save Post” button </w:t>
            </w:r>
          </w:p>
          <w:p w:rsidR="0047029C" w:rsidRDefault="0047029C" w14:paraId="5E4151D3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</w:t>
            </w:r>
            <w:r>
              <w:t>An error message that the post cannot be empty is displayed </w:t>
            </w:r>
          </w:p>
          <w:p w:rsidR="0047029C" w:rsidRDefault="0047029C" w14:paraId="4E9095D2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The post is successfully created </w:t>
            </w:r>
          </w:p>
          <w:p w:rsidR="0047029C" w:rsidRDefault="0047029C" w14:paraId="4248C5BB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76BB753C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513DA1E0" wp14:textId="77777777">
      <w:pPr>
        <w:rPr>
          <w:rFonts w:eastAsia="Times New Roman"/>
        </w:rPr>
      </w:pPr>
      <w:r>
        <w:rPr>
          <w:rFonts w:eastAsia="Times New Roman"/>
        </w:rPr>
        <w:pict w14:anchorId="6A81C3FD">
          <v:rect id="_x0000_i1059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75CAC6F5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036339C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628F22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[WSN-49] </w:t>
            </w:r>
            <w:hyperlink w:history="1" r:id="rId219">
              <w:r>
                <w:rPr>
                  <w:rStyle w:val="Hyperlink"/>
                  <w:rFonts w:eastAsia="Times New Roman"/>
                </w:rPr>
                <w:t>[Posting and Interaction] User cannot upload a Song bigger than 1MB to a Post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07/Nov/24  Updated: 22/Nov/24  Resolved: 22/Nov/24 </w:t>
            </w:r>
          </w:p>
        </w:tc>
      </w:tr>
      <w:tr xmlns:wp14="http://schemas.microsoft.com/office/word/2010/wordml" w:rsidR="00000000" w14:paraId="08B465A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E2C07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C70A4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736B3F4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88DFC6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11ED7EC" wp14:textId="77777777">
            <w:pPr>
              <w:rPr>
                <w:rFonts w:eastAsia="Times New Roman"/>
              </w:rPr>
            </w:pPr>
            <w:hyperlink w:history="1" r:id="rId220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45BB7B27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DF7232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E299A9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A1AF752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B6A0D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A6BADC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7BD022EB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6A1FD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62BDCA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66060428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:rsidTr="2F0EE780" w14:paraId="44E308E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731A8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6D7C57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D8DA8F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6250CD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:rsidTr="2F0EE780" w14:paraId="0BA2187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B6C723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9B3293" wp14:textId="77777777">
            <w:pPr>
              <w:rPr>
                <w:rFonts w:eastAsia="Times New Roman"/>
              </w:rPr>
            </w:pPr>
            <w:hyperlink w:history="1" r:id="rId221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0B3F03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922218" wp14:textId="77777777">
            <w:pPr>
              <w:rPr>
                <w:rFonts w:eastAsia="Times New Roman"/>
              </w:rPr>
            </w:pPr>
            <w:hyperlink w:history="1" r:id="rId222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:rsidTr="2F0EE780" w14:paraId="3A2651B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3E0D8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A61639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EAE373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AD1B42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:rsidTr="2F0EE780" w14:paraId="73EEC11A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9F3CDF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CF5A51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:rsidTr="2F0EE780" w14:paraId="30CD687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280C81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43550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3BD516CD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C152A1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1DF1F2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:rsidTr="2F0EE780" w14:paraId="52324B0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6B941F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F6F339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xmlns:wp14="http://schemas.microsoft.com/office/word/2010/wordml" w:rsidR="0047029C" w:rsidP="2F0EE780" w:rsidRDefault="0047029C" w14:paraId="1D0656FE" wp14:textId="4DFAEF5B">
      <w:pPr>
        <w:pStyle w:val="Normal"/>
      </w:pPr>
      <w:r w:rsidR="3F31E43A">
        <w:drawing>
          <wp:inline xmlns:wp14="http://schemas.microsoft.com/office/word/2010/wordprocessingDrawing" wp14:editId="08EE24B2" wp14:anchorId="24974EA3">
            <wp:extent cx="5943600" cy="1019175"/>
            <wp:effectExtent l="0" t="0" r="0" b="0"/>
            <wp:docPr id="499680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3c74bc96345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19E5496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CC5259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0"/>
              <w:gridCol w:w="1075"/>
              <w:gridCol w:w="4463"/>
              <w:gridCol w:w="682"/>
            </w:tblGrid>
            <w:tr w:rsidR="00000000" w14:paraId="0FFB44F9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7385CA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4F187A3D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E214AB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6E00BF0" wp14:textId="77777777">
                  <w:pPr>
                    <w:rPr>
                      <w:rFonts w:eastAsia="Times New Roman"/>
                    </w:rPr>
                  </w:pPr>
                  <w:hyperlink w:history="1" r:id="rId223">
                    <w:r>
                      <w:rPr>
                        <w:rStyle w:val="Hyperlink"/>
                        <w:rFonts w:eastAsia="Times New Roman"/>
                        <w:strike/>
                      </w:rPr>
                      <w:t>WSN-29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FB44DB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AD4BF1C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31732792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449F89E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3F39D101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6BABA0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12B4251" wp14:textId="77777777">
                  <w:pPr>
                    <w:rPr>
                      <w:rFonts w:eastAsia="Times New Roman"/>
                    </w:rPr>
                  </w:pPr>
                  <w:hyperlink w:history="1" r:id="rId224">
                    <w:r>
                      <w:rPr>
                        <w:rStyle w:val="Hyperlink"/>
                        <w:rFonts w:eastAsia="Times New Roman"/>
                        <w:strike/>
                      </w:rPr>
                      <w:t>WSN-29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41F431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AB6B307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0D572627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317D31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BEFAC9C" wp14:textId="77777777">
                  <w:pPr>
                    <w:rPr>
                      <w:rFonts w:eastAsia="Times New Roman"/>
                    </w:rPr>
                  </w:pPr>
                  <w:hyperlink w:history="1" r:id="rId225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17E10B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C649539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7B37605A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5C4AD68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5DC0D7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036D2F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394798F2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2A6CE70D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3C6622DE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7D7A3EC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3889A505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:rsidTr="2F0EE780" w14:paraId="5F867D8B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3F4D5157" wp14:textId="77777777">
            <w:pPr>
              <w:numPr>
                <w:ilvl w:val="0"/>
                <w:numId w:val="54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“New Post” button top left on the page </w:t>
            </w:r>
          </w:p>
          <w:p w:rsidR="0047029C" w:rsidRDefault="0047029C" w14:paraId="3F6A5893" wp14:textId="77777777">
            <w:pPr>
              <w:numPr>
                <w:ilvl w:val="0"/>
                <w:numId w:val="55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post visibility “Private” from the dropdown menu </w:t>
            </w:r>
          </w:p>
          <w:p w:rsidR="0047029C" w:rsidRDefault="0047029C" w14:paraId="1FFEF70F" wp14:textId="77777777">
            <w:pPr>
              <w:numPr>
                <w:ilvl w:val="0"/>
                <w:numId w:val="56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Populate the message field with valid text. </w:t>
            </w:r>
          </w:p>
          <w:p w:rsidR="0047029C" w:rsidRDefault="0047029C" w14:paraId="0846CE8D" wp14:textId="77777777">
            <w:pPr>
              <w:numPr>
                <w:ilvl w:val="0"/>
                <w:numId w:val="57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“This is a testing post with a song uploaded.” </w:t>
            </w:r>
          </w:p>
          <w:p w:rsidR="0047029C" w:rsidRDefault="0047029C" w14:paraId="16D5611D" wp14:textId="77777777">
            <w:pPr>
              <w:numPr>
                <w:ilvl w:val="0"/>
                <w:numId w:val="58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“Choose File” button </w:t>
            </w:r>
          </w:p>
          <w:p w:rsidR="0047029C" w:rsidRDefault="0047029C" w14:paraId="723283D3" wp14:textId="77777777">
            <w:pPr>
              <w:numPr>
                <w:ilvl w:val="0"/>
                <w:numId w:val="59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a picture “audio-recording-test.m4a” (2,7MB) </w:t>
            </w:r>
          </w:p>
          <w:p w:rsidR="0047029C" w:rsidRDefault="0047029C" w14:paraId="22713EEB" wp14:textId="77777777">
            <w:pPr>
              <w:numPr>
                <w:ilvl w:val="0"/>
                <w:numId w:val="60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“Upload” button </w:t>
            </w:r>
          </w:p>
          <w:p w:rsidR="0047029C" w:rsidRDefault="0047029C" w14:paraId="193EC0EB" wp14:textId="77777777">
            <w:pPr>
              <w:numPr>
                <w:ilvl w:val="0"/>
                <w:numId w:val="61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“Save Post” button </w:t>
            </w:r>
          </w:p>
          <w:p w:rsidR="0047029C" w:rsidRDefault="0047029C" w14:paraId="50464535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song is uploaded </w:t>
            </w:r>
          </w:p>
          <w:p w:rsidR="0047029C" w:rsidRDefault="0047029C" w14:paraId="5A7FF812" wp14:textId="496A0FCD">
            <w:pPr>
              <w:pStyle w:val="NormalWeb"/>
            </w:pPr>
            <w:r w:rsidRPr="2F0EE780" w:rsidR="0047029C">
              <w:rPr>
                <w:b w:val="1"/>
                <w:bCs w:val="1"/>
              </w:rPr>
              <w:t>Actual result:</w:t>
            </w:r>
            <w:r w:rsidR="0047029C">
              <w:rPr/>
              <w:t xml:space="preserve"> An error message that the file cannot be more than 1MB appears.</w:t>
            </w:r>
            <w:r w:rsidR="51876331">
              <w:rPr/>
              <w:t xml:space="preserve"> It is not </w:t>
            </w:r>
            <w:r w:rsidR="51876331">
              <w:rPr/>
              <w:t>standartly</w:t>
            </w:r>
            <w:r w:rsidR="51876331">
              <w:rPr/>
              <w:t xml:space="preserve"> designed and appears as a bug.</w:t>
            </w:r>
            <w:r w:rsidR="0047029C">
              <w:rPr/>
              <w:t xml:space="preserve"> </w:t>
            </w:r>
            <w:r w:rsidR="0047029C">
              <w:rPr/>
              <w:t> </w:t>
            </w:r>
          </w:p>
          <w:p w:rsidR="0047029C" w:rsidRDefault="0047029C" w14:paraId="55AF09A6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29079D35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17686DC7" wp14:textId="77777777">
      <w:pPr>
        <w:rPr>
          <w:rFonts w:eastAsia="Times New Roman"/>
        </w:rPr>
      </w:pPr>
      <w:r>
        <w:rPr>
          <w:rFonts w:eastAsia="Times New Roman"/>
        </w:rPr>
        <w:pict w14:anchorId="5F52201D">
          <v:rect id="_x0000_i1060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53BD644D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:rsidTr="2F0EE780" w14:paraId="32B80FEC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205F9D" wp14:textId="44F79BCD">
            <w:pPr>
              <w:pStyle w:val="Heading3"/>
              <w:rPr>
                <w:rFonts w:eastAsia="Times New Roman"/>
              </w:rPr>
            </w:pPr>
            <w:r w:rsidRPr="2F0EE780" w:rsidR="0047029C">
              <w:rPr>
                <w:rFonts w:eastAsia="Times New Roman"/>
              </w:rPr>
              <w:t>[WSN-42] </w:t>
            </w:r>
            <w:hyperlink r:id="R371f934099d64c16">
              <w:r w:rsidRPr="2F0EE780" w:rsidR="0047029C">
                <w:rPr>
                  <w:rStyle w:val="Hyperlink"/>
                  <w:rFonts w:eastAsia="Times New Roman"/>
                </w:rPr>
                <w:t xml:space="preserve">[Posting and Interaction] Create a Post with a </w:t>
              </w:r>
              <w:r w:rsidRPr="2F0EE780" w:rsidR="5653238B">
                <w:rPr>
                  <w:rStyle w:val="Hyperlink"/>
                  <w:rFonts w:eastAsia="Times New Roman"/>
                </w:rPr>
                <w:t>Document/Fil</w:t>
              </w:r>
              <w:r w:rsidRPr="2F0EE780" w:rsidR="0047029C">
                <w:rPr>
                  <w:rStyle w:val="Hyperlink"/>
                  <w:rFonts w:eastAsia="Times New Roman"/>
                </w:rPr>
                <w:t>e bigger than 1MB</w:t>
              </w:r>
            </w:hyperlink>
            <w:r w:rsidRPr="2F0EE780" w:rsidR="0047029C">
              <w:rPr>
                <w:rFonts w:eastAsia="Times New Roman"/>
              </w:rPr>
              <w:t xml:space="preserve"> </w:t>
            </w:r>
            <w:r w:rsidRPr="2F0EE780" w:rsidR="0047029C">
              <w:rPr>
                <w:rFonts w:eastAsia="Times New Roman"/>
                <w:b w:val="0"/>
                <w:bCs w:val="0"/>
                <w:sz w:val="16"/>
                <w:szCs w:val="16"/>
              </w:rPr>
              <w:t>Created: 04/Nov/</w:t>
            </w:r>
            <w:r w:rsidRPr="2F0EE780" w:rsidR="0047029C">
              <w:rPr>
                <w:rFonts w:eastAsia="Times New Roman"/>
                <w:b w:val="0"/>
                <w:bCs w:val="0"/>
                <w:sz w:val="16"/>
                <w:szCs w:val="16"/>
              </w:rPr>
              <w:t>24  Updated</w:t>
            </w:r>
            <w:r w:rsidRPr="2F0EE780" w:rsidR="0047029C">
              <w:rPr>
                <w:rFonts w:eastAsia="Times New Roman"/>
                <w:b w:val="0"/>
                <w:bCs w:val="0"/>
                <w:sz w:val="16"/>
                <w:szCs w:val="16"/>
              </w:rPr>
              <w:t>: 22/Nov/</w:t>
            </w:r>
            <w:r w:rsidRPr="2F0EE780" w:rsidR="0047029C">
              <w:rPr>
                <w:rFonts w:eastAsia="Times New Roman"/>
                <w:b w:val="0"/>
                <w:bCs w:val="0"/>
                <w:sz w:val="16"/>
                <w:szCs w:val="16"/>
              </w:rPr>
              <w:t>24  Resolved</w:t>
            </w:r>
            <w:r w:rsidRPr="2F0EE780" w:rsidR="0047029C"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: 22/Nov/24 </w:t>
            </w:r>
          </w:p>
        </w:tc>
      </w:tr>
      <w:tr xmlns:wp14="http://schemas.microsoft.com/office/word/2010/wordml" w:rsidR="00000000" w:rsidTr="2F0EE780" w14:paraId="683F7AB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7FA5DB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3248B3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:rsidTr="2F0EE780" w14:paraId="2242B3F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13B6D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70E4EC" wp14:textId="77777777">
            <w:pPr>
              <w:rPr>
                <w:rFonts w:eastAsia="Times New Roman"/>
              </w:rPr>
            </w:pPr>
            <w:hyperlink w:history="1" r:id="rId227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:rsidTr="2F0EE780" w14:paraId="0B81F741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88F831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56D5D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:rsidTr="2F0EE780" w14:paraId="79AF7BC4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3F2A08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1E27C8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:rsidTr="2F0EE780" w14:paraId="54F19410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64F7F4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 w:themeFill="background1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43B3D7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1A3FAC43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63C2DFE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A11D90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630F934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8A0D72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FA932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xmlns:wp14="http://schemas.microsoft.com/office/word/2010/wordml" w:rsidR="00000000" w14:paraId="4645556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DF27FD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EB07E3F" wp14:textId="77777777">
            <w:pPr>
              <w:rPr>
                <w:rFonts w:eastAsia="Times New Roman"/>
              </w:rPr>
            </w:pPr>
            <w:hyperlink w:history="1" r:id="rId228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457C50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CA37FA6" wp14:textId="77777777">
            <w:pPr>
              <w:rPr>
                <w:rFonts w:eastAsia="Times New Roman"/>
              </w:rPr>
            </w:pPr>
            <w:hyperlink w:history="1" r:id="rId229">
              <w:r>
                <w:rPr>
                  <w:rStyle w:val="Hyperlink"/>
                  <w:rFonts w:eastAsia="Times New Roman"/>
                </w:rPr>
                <w:t xml:space="preserve">Mina </w:t>
              </w:r>
            </w:hyperlink>
          </w:p>
        </w:tc>
      </w:tr>
      <w:tr xmlns:wp14="http://schemas.microsoft.com/office/word/2010/wordml" w:rsidR="00000000" w14:paraId="1F38BCAF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4B927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301D4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034F55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D37B5B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1D8E380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9084F1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9D1DF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Interaction, Posting </w:t>
            </w:r>
          </w:p>
        </w:tc>
      </w:tr>
      <w:tr xmlns:wp14="http://schemas.microsoft.com/office/word/2010/wordml" w:rsidR="00000000" w14:paraId="49E0D9A7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9D56FC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B327F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7CC47DC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E83BC3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DFC6CC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8E5E701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1FFE7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0817A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116A7FE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5E6A3F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D9EFD1" wp14:textId="77777777">
            <w:pPr>
              <w:pStyle w:val="NormalWeb"/>
            </w:pPr>
            <w:r>
              <w:t>MacOS</w:t>
            </w:r>
          </w:p>
          <w:p w:rsidR="0047029C" w:rsidRDefault="0047029C" w14:paraId="721500E0" wp14:textId="77777777">
            <w:pPr>
              <w:pStyle w:val="NormalWeb"/>
            </w:pPr>
            <w:r>
              <w:t>Safari browser</w:t>
            </w:r>
          </w:p>
        </w:tc>
      </w:tr>
    </w:tbl>
    <w:p xmlns:wp14="http://schemas.microsoft.com/office/word/2010/wordml" w:rsidR="0047029C" w:rsidRDefault="0047029C" w14:paraId="2BBD94B2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2E5FB2C8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4A3AD5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0"/>
              <w:gridCol w:w="1075"/>
              <w:gridCol w:w="4463"/>
              <w:gridCol w:w="682"/>
            </w:tblGrid>
            <w:tr w:rsidR="00000000" w14:paraId="6977C5C7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1084E4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184BD14B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D3E1C4D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6C018FF" wp14:textId="77777777">
                  <w:pPr>
                    <w:rPr>
                      <w:rFonts w:eastAsia="Times New Roman"/>
                    </w:rPr>
                  </w:pPr>
                  <w:hyperlink w:history="1" r:id="rId230">
                    <w:r>
                      <w:rPr>
                        <w:rStyle w:val="Hyperlink"/>
                        <w:rFonts w:eastAsia="Times New Roman"/>
                        <w:strike/>
                      </w:rPr>
                      <w:t>WSN-26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EF59E2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AD9DA26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23CAFC62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B0B954E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Defect</w:t>
                  </w:r>
                </w:p>
              </w:tc>
            </w:tr>
            <w:tr w:rsidR="00000000" w14:paraId="67D6A71C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C4E645F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0C16AE9" wp14:textId="77777777">
                  <w:pPr>
                    <w:rPr>
                      <w:rFonts w:eastAsia="Times New Roman"/>
                    </w:rPr>
                  </w:pPr>
                  <w:hyperlink w:history="1" r:id="rId231">
                    <w:r>
                      <w:rPr>
                        <w:rStyle w:val="Hyperlink"/>
                        <w:rFonts w:eastAsia="Times New Roman"/>
                        <w:strike/>
                      </w:rPr>
                      <w:t>WSN-26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41DE33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Create a Po...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16DDF76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  <w:tr w:rsidR="00000000" w14:paraId="18359B99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8320C08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created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7506A3C" wp14:textId="77777777">
                  <w:pPr>
                    <w:rPr>
                      <w:rFonts w:eastAsia="Times New Roman"/>
                    </w:rPr>
                  </w:pPr>
                  <w:hyperlink w:history="1" r:id="rId232">
                    <w:r>
                      <w:rPr>
                        <w:rStyle w:val="Hyperlink"/>
                        <w:rFonts w:eastAsia="Times New Roman"/>
                        <w:strike/>
                      </w:rPr>
                      <w:t>WSN-71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54C32001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Test Execution WEare app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6EC46C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5854DE7F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6B6B20BB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ED9C3B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9BA4AB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2CA7ADD4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22487937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5FDD5124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129C278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314EE24A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318E1143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1E091752" wp14:textId="77777777">
            <w:pPr>
              <w:numPr>
                <w:ilvl w:val="0"/>
                <w:numId w:val="6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“New Post” button top left on the page</w:t>
            </w:r>
          </w:p>
          <w:p w:rsidR="0047029C" w:rsidRDefault="0047029C" w14:paraId="2E9CC433" wp14:textId="77777777">
            <w:pPr>
              <w:numPr>
                <w:ilvl w:val="0"/>
                <w:numId w:val="6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post visibility “Private” from the dropdown menu </w:t>
            </w:r>
          </w:p>
          <w:p w:rsidR="0047029C" w:rsidRDefault="0047029C" w14:paraId="5830BDE6" wp14:textId="77777777">
            <w:pPr>
              <w:numPr>
                <w:ilvl w:val="0"/>
                <w:numId w:val="6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Type “A new testing post for the WEare social network” in the message field. </w:t>
            </w:r>
          </w:p>
          <w:p w:rsidR="0047029C" w:rsidRDefault="0047029C" w14:paraId="27A9BA7E" wp14:textId="77777777">
            <w:pPr>
              <w:numPr>
                <w:ilvl w:val="0"/>
                <w:numId w:val="6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“Choose File” button </w:t>
            </w:r>
          </w:p>
          <w:p w:rsidR="0047029C" w:rsidRDefault="0047029C" w14:paraId="1BA13E56" wp14:textId="77777777">
            <w:pPr>
              <w:numPr>
                <w:ilvl w:val="0"/>
                <w:numId w:val="6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Select a picture “testing picture 1” (1,8MB) </w:t>
            </w:r>
          </w:p>
          <w:p w:rsidR="0047029C" w:rsidRDefault="0047029C" w14:paraId="4B68768F" wp14:textId="77777777">
            <w:pPr>
              <w:numPr>
                <w:ilvl w:val="0"/>
                <w:numId w:val="6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“Upload” button </w:t>
            </w:r>
          </w:p>
          <w:p w:rsidR="0047029C" w:rsidRDefault="0047029C" w14:paraId="32462BF7" wp14:textId="77777777">
            <w:pPr>
              <w:numPr>
                <w:ilvl w:val="0"/>
                <w:numId w:val="62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“Save Post” button </w:t>
            </w:r>
          </w:p>
          <w:p w:rsidR="0047029C" w:rsidRDefault="0047029C" w14:paraId="15B2DC10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  <w:r>
              <w:t xml:space="preserve"> The image is uploaded to the post </w:t>
            </w:r>
          </w:p>
          <w:p w:rsidR="0047029C" w:rsidRDefault="0047029C" w14:paraId="2A2223EE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  <w:r>
              <w:t xml:space="preserve"> </w:t>
            </w:r>
            <w:r>
              <w:t>an error message “Maximum upload size exceeded; nested exception is java.lang.IllegalStateException: org.apache.tomcat.util.http.fileupload.impl.FileSizeLimitExceededException: The field imagefile exceeds its maximum permitted size of 1048576 bytes” is displayed  </w:t>
            </w:r>
          </w:p>
          <w:p w:rsidR="0047029C" w:rsidRDefault="0047029C" w14:paraId="08F3DAC2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High</w:t>
            </w:r>
          </w:p>
          <w:p w:rsidR="0047029C" w:rsidRDefault="0047029C" w14:paraId="76614669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57590049" wp14:textId="77777777">
      <w:pPr>
        <w:rPr>
          <w:rFonts w:eastAsia="Times New Roman"/>
        </w:rPr>
      </w:pPr>
      <w:r>
        <w:rPr>
          <w:rFonts w:eastAsia="Times New Roman"/>
        </w:rPr>
        <w:pict w14:anchorId="08387EB4">
          <v:rect id="_x0000_i1061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0C5B615A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02F20A3E" wp14:textId="77777777">
        <w:tc>
          <w:tcPr>
            <w:tcW w:w="5000" w:type="pct"/>
            <w:gridSpan w:val="2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32FB105" wp14:textId="7777777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[WSN-39] </w:t>
            </w:r>
            <w:hyperlink w:history="1" r:id="rId233">
              <w:r>
                <w:rPr>
                  <w:rStyle w:val="Hyperlink"/>
                  <w:rFonts w:eastAsia="Times New Roman"/>
                </w:rPr>
                <w:t>[Posting and Interaction] Private posts from not connected users are visible in personal post feed.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03/Nov/24  Updated: 22/Nov/24  Resolved: 22/Nov/24 </w:t>
            </w:r>
          </w:p>
        </w:tc>
      </w:tr>
      <w:tr xmlns:wp14="http://schemas.microsoft.com/office/word/2010/wordml" w:rsidR="00000000" w14:paraId="508A63F9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5CA03F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3466670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xmlns:wp14="http://schemas.microsoft.com/office/word/2010/wordml" w:rsidR="00000000" w14:paraId="0A76C00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3B1274E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332562" wp14:textId="77777777">
            <w:pPr>
              <w:rPr>
                <w:rFonts w:eastAsia="Times New Roman"/>
              </w:rPr>
            </w:pPr>
            <w:hyperlink w:history="1" r:id="rId234">
              <w:r>
                <w:rPr>
                  <w:rStyle w:val="Hyperlink"/>
                  <w:rFonts w:eastAsia="Times New Roman"/>
                </w:rPr>
                <w:t>WEare Social Network</w:t>
              </w:r>
            </w:hyperlink>
          </w:p>
        </w:tc>
      </w:tr>
      <w:tr xmlns:wp14="http://schemas.microsoft.com/office/word/2010/wordml" w:rsidR="00000000" w14:paraId="088973DF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B9B282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0B656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6A0C566B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38DECA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2FD7C3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37F3C231" wp14:textId="77777777"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C84E9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4A9FA5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xmlns:wp14="http://schemas.microsoft.com/office/word/2010/wordml" w:rsidR="0047029C" w:rsidRDefault="0047029C" w14:paraId="792F1AA2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xmlns:wp14="http://schemas.microsoft.com/office/word/2010/wordml" w:rsidR="00000000" w14:paraId="10DCA9BE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49CF2B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2FBFCF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6AD77F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7751015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xmlns:wp14="http://schemas.microsoft.com/office/word/2010/wordml" w:rsidR="00000000" w14:paraId="0E73B8C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0D330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A7653EE" wp14:textId="77777777">
            <w:pPr>
              <w:rPr>
                <w:rFonts w:eastAsia="Times New Roman"/>
              </w:rPr>
            </w:pPr>
            <w:hyperlink w:history="1" r:id="rId235">
              <w:r>
                <w:rPr>
                  <w:rStyle w:val="Hyperlink"/>
                  <w:rFonts w:eastAsia="Times New Roman"/>
                </w:rPr>
                <w:t xml:space="preserve">Hristo Hristov </w:t>
              </w:r>
            </w:hyperlink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BAFEA1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E8F5829" wp14:textId="77777777">
            <w:pPr>
              <w:rPr>
                <w:rFonts w:eastAsia="Times New Roman"/>
              </w:rPr>
            </w:pPr>
            <w:hyperlink w:history="1" r:id="rId236">
              <w:r>
                <w:rPr>
                  <w:rStyle w:val="Hyperlink"/>
                  <w:rFonts w:eastAsia="Times New Roman"/>
                </w:rPr>
                <w:t xml:space="preserve">Hristo Hristov </w:t>
              </w:r>
            </w:hyperlink>
          </w:p>
        </w:tc>
      </w:tr>
      <w:tr xmlns:wp14="http://schemas.microsoft.com/office/word/2010/wordml" w:rsidR="00000000" w14:paraId="2C4C3D90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F0EBE9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C547AA3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5E9AE751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DCE880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xmlns:wp14="http://schemas.microsoft.com/office/word/2010/wordml" w:rsidR="00000000" w14:paraId="71E7E3F5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82C66B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13E9A0D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xmlns:wp14="http://schemas.microsoft.com/office/word/2010/wordml" w:rsidR="00000000" w14:paraId="4790A3F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6929E6F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26A7FA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2E5AD9E6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CDFEEE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CB8411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40550F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6915AFF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F35E88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xmlns:wp14="http://schemas.microsoft.com/office/word/2010/wordml" w:rsidR="00000000" w14:paraId="7C9C90A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371C296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E6954C3" wp14:textId="77777777">
            <w:pPr>
              <w:pStyle w:val="NormalWeb"/>
            </w:pPr>
            <w:r>
              <w:t>Windons 10</w:t>
            </w:r>
          </w:p>
          <w:p w:rsidR="0047029C" w:rsidRDefault="0047029C" w14:paraId="2B023BFD" wp14:textId="77777777">
            <w:pPr>
              <w:pStyle w:val="NormalWeb"/>
            </w:pPr>
            <w:r>
              <w:t>Chrome browser</w:t>
            </w:r>
          </w:p>
        </w:tc>
      </w:tr>
    </w:tbl>
    <w:p xmlns:wp14="http://schemas.microsoft.com/office/word/2010/wordml" w:rsidR="0047029C" w:rsidRDefault="0047029C" w14:paraId="1A499DFC" wp14:textId="7777777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xmlns:wp14="http://schemas.microsoft.com/office/word/2010/wordml" w:rsidR="00000000" w14:paraId="01AF857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40FBFB1A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70F49B12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xmlns:wp14="http://schemas.microsoft.com/office/word/2010/wordprocessingDrawing" distT="0" distB="0" distL="0" distR="0" wp14:anchorId="71A147B8" wp14:editId="7777777">
                  <wp:extent cx="152400" cy="152400"/>
                  <wp:effectExtent l="0" t="0" r="0" b="0"/>
                  <wp:docPr id="38" name="Picture 38" descr="PNG Fi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PNG F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link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/>
              </w:rPr>
              <w:t xml:space="preserve">image-20241103-181804.png     </w:t>
            </w:r>
          </w:p>
        </w:tc>
      </w:tr>
      <w:tr xmlns:wp14="http://schemas.microsoft.com/office/word/2010/wordml" w:rsidR="00000000" w14:paraId="2C663623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2D8E1DD9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78"/>
              <w:gridCol w:w="1169"/>
              <w:gridCol w:w="4671"/>
              <w:gridCol w:w="742"/>
            </w:tblGrid>
            <w:tr w:rsidR="00000000" w14:paraId="4B622F37" wp14:textId="77777777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254279B4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Blocks</w:t>
                  </w:r>
                </w:p>
              </w:tc>
            </w:tr>
            <w:tr w:rsidR="00000000" w14:paraId="2BDBABA7" wp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051A5BEA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blocks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7C6453AB" wp14:textId="77777777">
                  <w:pPr>
                    <w:rPr>
                      <w:rFonts w:eastAsia="Times New Roman"/>
                    </w:rPr>
                  </w:pPr>
                  <w:hyperlink w:history="1" r:id="rId237">
                    <w:r>
                      <w:rPr>
                        <w:rStyle w:val="Hyperlink"/>
                        <w:rFonts w:eastAsia="Times New Roman"/>
                        <w:strike/>
                      </w:rPr>
                      <w:t>WSN-38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68B8FBF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[Posting and Interaction] Visibility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:rsidR="0047029C" w:rsidRDefault="0047029C" w14:paraId="3061FB1B" wp14:textId="77777777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:rsidR="0047029C" w:rsidRDefault="0047029C" w14:paraId="5E7E3C41" wp14:textId="77777777">
            <w:pPr>
              <w:rPr>
                <w:rFonts w:eastAsia="Times New Roman"/>
              </w:rPr>
            </w:pPr>
          </w:p>
        </w:tc>
      </w:tr>
      <w:tr xmlns:wp14="http://schemas.microsoft.com/office/word/2010/wordml" w:rsidR="00000000" w14:paraId="7B4A71F2" wp14:textId="77777777">
        <w:tc>
          <w:tcPr>
            <w:tcW w:w="1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194F0328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47029C" w:rsidRDefault="0047029C" w14:paraId="0D2804D7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WSN Sprint 3</w:t>
            </w:r>
          </w:p>
        </w:tc>
      </w:tr>
    </w:tbl>
    <w:p xmlns:wp14="http://schemas.microsoft.com/office/word/2010/wordml" w:rsidR="0047029C" w:rsidRDefault="0047029C" w14:paraId="03F828E4" wp14:textId="7777777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67"/>
        <w:gridCol w:w="7993"/>
      </w:tblGrid>
      <w:tr xmlns:wp14="http://schemas.microsoft.com/office/word/2010/wordml" w:rsidR="00000000" w14:paraId="05AD66FE" wp14:textId="7777777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47029C" w:rsidRDefault="0047029C" w14:paraId="3F695848" wp14:textId="7777777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47029C" w:rsidRDefault="0047029C" w14:paraId="2790C8A6" wp14:textId="777777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xmlns:wp14="http://schemas.microsoft.com/office/word/2010/wordml" w:rsidR="0047029C" w:rsidRDefault="0047029C" w14:paraId="2AC57CB0" wp14:textId="7777777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xmlns:wp14="http://schemas.microsoft.com/office/word/2010/wordml" w:rsidR="00000000" w14:paraId="16417F67" wp14:textId="77777777">
        <w:trPr>
          <w:tblCellSpacing w:w="0" w:type="dxa"/>
        </w:trPr>
        <w:tc>
          <w:tcPr>
            <w:tcW w:w="0" w:type="auto"/>
            <w:tcBorders>
              <w:top w:val="single" w:color="CCCCCC" w:sz="6" w:space="0"/>
              <w:left w:val="single" w:color="CCCCCC" w:sz="6" w:space="0"/>
              <w:bottom w:val="single" w:color="CCCCCC" w:sz="6" w:space="0"/>
              <w:right w:val="single" w:color="CCCCCC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47029C" w:rsidRDefault="0047029C" w14:paraId="39809CAA" wp14:textId="77777777">
            <w:pPr>
              <w:pStyle w:val="NormalWeb"/>
            </w:pPr>
            <w:r>
              <w:rPr>
                <w:b/>
                <w:bCs/>
              </w:rPr>
              <w:t>Steps to reproduce:</w:t>
            </w:r>
          </w:p>
          <w:p w:rsidR="0047029C" w:rsidRDefault="0047029C" w14:paraId="34AD480C" wp14:textId="77777777">
            <w:pPr>
              <w:numPr>
                <w:ilvl w:val="0"/>
                <w:numId w:val="63"/>
              </w:numPr>
              <w:spacing w:before="100" w:beforeAutospacing="1" w:after="100" w:afterAutospacing="1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Navigate to Latest Posts Page - </w:t>
            </w:r>
            <w:hyperlink w:history="1" r:id="rId238">
              <w:r>
                <w:rPr>
                  <w:rStyle w:val="Hyperlink"/>
                  <w:rFonts w:eastAsia="Times New Roman"/>
                </w:rPr>
                <w:t>http://localhost:8081/posts</w:t>
              </w:r>
            </w:hyperlink>
          </w:p>
          <w:p w:rsidR="0047029C" w:rsidRDefault="0047029C" w14:paraId="3C6EFC3C" wp14:textId="77777777">
            <w:pPr>
              <w:pStyle w:val="NormalWeb"/>
            </w:pPr>
            <w:r>
              <w:rPr>
                <w:b/>
                <w:bCs/>
              </w:rPr>
              <w:t>Expected result:</w:t>
            </w:r>
          </w:p>
          <w:p w:rsidR="0047029C" w:rsidRDefault="0047029C" w14:paraId="0F9D0907" wp14:textId="77777777">
            <w:pPr>
              <w:pStyle w:val="NormalWeb"/>
            </w:pPr>
            <w:r>
              <w:t>Only public posts or posts from connection’s posts is visible in the feed.</w:t>
            </w:r>
          </w:p>
          <w:p w:rsidR="0047029C" w:rsidRDefault="0047029C" w14:paraId="598016EA" wp14:textId="77777777">
            <w:pPr>
              <w:pStyle w:val="NormalWeb"/>
            </w:pPr>
            <w:r>
              <w:rPr>
                <w:b/>
                <w:bCs/>
              </w:rPr>
              <w:t>Actual result:</w:t>
            </w:r>
          </w:p>
          <w:p w:rsidR="0047029C" w:rsidRDefault="0047029C" w14:paraId="72410671" wp14:textId="77777777">
            <w:pPr>
              <w:pStyle w:val="NormalWeb"/>
            </w:pPr>
            <w:r>
              <w:t>Private posts from not connected user are visible in the feed.</w:t>
            </w:r>
          </w:p>
          <w:p w:rsidR="0047029C" w:rsidRDefault="0047029C" w14:paraId="7108022B" wp14:textId="77777777">
            <w:pPr>
              <w:pStyle w:val="NormalWeb"/>
            </w:pPr>
            <w:r>
              <w:rPr>
                <w:b/>
                <w:bCs/>
              </w:rPr>
              <w:t>Severity:</w:t>
            </w:r>
            <w:r>
              <w:t xml:space="preserve"> Low</w:t>
            </w:r>
          </w:p>
          <w:p w:rsidR="0047029C" w:rsidRDefault="0047029C" w14:paraId="5186B13D" wp14:textId="77777777">
            <w:pPr>
              <w:rPr>
                <w:rFonts w:eastAsia="Times New Roman"/>
              </w:rPr>
            </w:pPr>
          </w:p>
        </w:tc>
      </w:tr>
    </w:tbl>
    <w:p xmlns:wp14="http://schemas.microsoft.com/office/word/2010/wordml" w:rsidR="0047029C" w:rsidRDefault="0047029C" w14:paraId="6C57C439" wp14:textId="77777777">
      <w:pPr>
        <w:rPr>
          <w:rFonts w:eastAsia="Times New Roman"/>
        </w:rPr>
      </w:pPr>
      <w:r>
        <w:rPr>
          <w:rFonts w:eastAsia="Times New Roman"/>
        </w:rPr>
        <w:pict w14:anchorId="56D5C44D">
          <v:rect id="_x0000_i1063" style="width:0;height:11.25pt" o:hr="t" o:hrstd="t" o:hralign="center" fillcolor="#a0a0a0" stroked="f"/>
        </w:pict>
      </w:r>
    </w:p>
    <w:p xmlns:wp14="http://schemas.microsoft.com/office/word/2010/wordml" w:rsidR="0047029C" w:rsidRDefault="0047029C" w14:paraId="58A7F394" wp14:textId="77777777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  <w:r>
        <w:rPr>
          <w:rFonts w:eastAsia="Times New Roman"/>
        </w:rPr>
        <w:br/>
      </w:r>
      <w:r>
        <w:rPr>
          <w:rFonts w:eastAsia="Times New Roman"/>
        </w:rPr>
        <w:t xml:space="preserve">Generated at Fri Nov 22 09:13:10 GMT 2024 by Mina using Jira 1001.0.0-SNAPSHOT#100277-rev:de72a6be51e37b0f3e39060112fece918013af19. </w:t>
      </w:r>
    </w:p>
    <w:sectPr w:rsidR="00000000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72D4A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C5E5E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8D03B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C8677A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C8365F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2B14E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704D02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7E63C1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3F21FE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B659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FF344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E394AE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A87DD9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4AD61F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9BE3118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AB7178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D042A5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B1654E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DC65E42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F0D7968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09C2CA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0AB6C8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0B03B9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1D0614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1FE57D6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54F07F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696713C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7535F6F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B5B0C38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CC70C1F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CE925E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CEA3760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0ED30DC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48879F1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5570C8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6AA5DB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A5C261E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AE3574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05F2EC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41D5F2F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6852790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8EA0748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9951A8C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B8332E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E4869B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00055EE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04769B1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0DC3FAA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68F69E0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CD5307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EA071B2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ECD29B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0F61ABF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A5803DA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BF56F5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CC638AA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01E6D60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39442E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4890535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5355171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9B60F76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D37744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F3B5D16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22060386">
    <w:abstractNumId w:val="54"/>
  </w:num>
  <w:num w:numId="2" w16cid:durableId="1387298094">
    <w:abstractNumId w:val="10"/>
  </w:num>
  <w:num w:numId="3" w16cid:durableId="1552031334">
    <w:abstractNumId w:val="22"/>
  </w:num>
  <w:num w:numId="4" w16cid:durableId="240679690">
    <w:abstractNumId w:val="50"/>
  </w:num>
  <w:num w:numId="5" w16cid:durableId="1689795736">
    <w:abstractNumId w:val="24"/>
  </w:num>
  <w:num w:numId="6" w16cid:durableId="1268270533">
    <w:abstractNumId w:val="8"/>
  </w:num>
  <w:num w:numId="7" w16cid:durableId="1654407983">
    <w:abstractNumId w:val="39"/>
  </w:num>
  <w:num w:numId="8" w16cid:durableId="878859629">
    <w:abstractNumId w:val="42"/>
  </w:num>
  <w:num w:numId="9" w16cid:durableId="170993322">
    <w:abstractNumId w:val="5"/>
  </w:num>
  <w:num w:numId="10" w16cid:durableId="316612963">
    <w:abstractNumId w:val="41"/>
  </w:num>
  <w:num w:numId="11" w16cid:durableId="1452046469">
    <w:abstractNumId w:val="57"/>
  </w:num>
  <w:num w:numId="12" w16cid:durableId="220748840">
    <w:abstractNumId w:val="6"/>
  </w:num>
  <w:num w:numId="13" w16cid:durableId="2002656181">
    <w:abstractNumId w:val="17"/>
  </w:num>
  <w:num w:numId="14" w16cid:durableId="1464615926">
    <w:abstractNumId w:val="62"/>
  </w:num>
  <w:num w:numId="15" w16cid:durableId="1013452702">
    <w:abstractNumId w:val="0"/>
  </w:num>
  <w:num w:numId="16" w16cid:durableId="1078555290">
    <w:abstractNumId w:val="7"/>
  </w:num>
  <w:num w:numId="17" w16cid:durableId="1414428604">
    <w:abstractNumId w:val="45"/>
  </w:num>
  <w:num w:numId="18" w16cid:durableId="958756194">
    <w:abstractNumId w:val="34"/>
  </w:num>
  <w:num w:numId="19" w16cid:durableId="6104148">
    <w:abstractNumId w:val="58"/>
  </w:num>
  <w:num w:numId="20" w16cid:durableId="89667782">
    <w:abstractNumId w:val="51"/>
  </w:num>
  <w:num w:numId="21" w16cid:durableId="772944377">
    <w:abstractNumId w:val="32"/>
  </w:num>
  <w:num w:numId="22" w16cid:durableId="2128428993">
    <w:abstractNumId w:val="46"/>
  </w:num>
  <w:num w:numId="23" w16cid:durableId="417752277">
    <w:abstractNumId w:val="14"/>
  </w:num>
  <w:num w:numId="24" w16cid:durableId="757360716">
    <w:abstractNumId w:val="59"/>
  </w:num>
  <w:num w:numId="25" w16cid:durableId="1035085914">
    <w:abstractNumId w:val="23"/>
  </w:num>
  <w:num w:numId="26" w16cid:durableId="1875995448">
    <w:abstractNumId w:val="3"/>
  </w:num>
  <w:num w:numId="27" w16cid:durableId="987980821">
    <w:abstractNumId w:val="56"/>
  </w:num>
  <w:num w:numId="28" w16cid:durableId="1609000743">
    <w:abstractNumId w:val="37"/>
  </w:num>
  <w:num w:numId="29" w16cid:durableId="343481055">
    <w:abstractNumId w:val="2"/>
  </w:num>
  <w:num w:numId="30" w16cid:durableId="1318729316">
    <w:abstractNumId w:val="19"/>
  </w:num>
  <w:num w:numId="31" w16cid:durableId="2051109178">
    <w:abstractNumId w:val="48"/>
  </w:num>
  <w:num w:numId="32" w16cid:durableId="615143483">
    <w:abstractNumId w:val="15"/>
  </w:num>
  <w:num w:numId="33" w16cid:durableId="1819417094">
    <w:abstractNumId w:val="9"/>
  </w:num>
  <w:num w:numId="34" w16cid:durableId="187261965">
    <w:abstractNumId w:val="13"/>
  </w:num>
  <w:num w:numId="35" w16cid:durableId="889265322">
    <w:abstractNumId w:val="25"/>
  </w:num>
  <w:num w:numId="36" w16cid:durableId="593830522">
    <w:abstractNumId w:val="43"/>
  </w:num>
  <w:num w:numId="37" w16cid:durableId="332880048">
    <w:abstractNumId w:val="4"/>
  </w:num>
  <w:num w:numId="38" w16cid:durableId="1390497203">
    <w:abstractNumId w:val="12"/>
  </w:num>
  <w:num w:numId="39" w16cid:durableId="12194342">
    <w:abstractNumId w:val="55"/>
  </w:num>
  <w:num w:numId="40" w16cid:durableId="1463308341">
    <w:abstractNumId w:val="26"/>
  </w:num>
  <w:num w:numId="41" w16cid:durableId="305205231">
    <w:abstractNumId w:val="36"/>
  </w:num>
  <w:num w:numId="42" w16cid:durableId="597371153">
    <w:abstractNumId w:val="29"/>
  </w:num>
  <w:num w:numId="43" w16cid:durableId="1624993529">
    <w:abstractNumId w:val="27"/>
  </w:num>
  <w:num w:numId="44" w16cid:durableId="1498960981">
    <w:abstractNumId w:val="11"/>
  </w:num>
  <w:num w:numId="45" w16cid:durableId="1293484446">
    <w:abstractNumId w:val="60"/>
  </w:num>
  <w:num w:numId="46" w16cid:durableId="255132662">
    <w:abstractNumId w:val="35"/>
  </w:num>
  <w:num w:numId="47" w16cid:durableId="562252118">
    <w:abstractNumId w:val="31"/>
  </w:num>
  <w:num w:numId="48" w16cid:durableId="1311862560">
    <w:abstractNumId w:val="18"/>
  </w:num>
  <w:num w:numId="49" w16cid:durableId="575015704">
    <w:abstractNumId w:val="47"/>
  </w:num>
  <w:num w:numId="50" w16cid:durableId="873230497">
    <w:abstractNumId w:val="21"/>
  </w:num>
  <w:num w:numId="51" w16cid:durableId="1314066270">
    <w:abstractNumId w:val="20"/>
  </w:num>
  <w:num w:numId="52" w16cid:durableId="2077044399">
    <w:abstractNumId w:val="28"/>
  </w:num>
  <w:num w:numId="53" w16cid:durableId="710611576">
    <w:abstractNumId w:val="30"/>
  </w:num>
  <w:num w:numId="54" w16cid:durableId="1031032653">
    <w:abstractNumId w:val="52"/>
  </w:num>
  <w:num w:numId="55" w16cid:durableId="171646527">
    <w:abstractNumId w:val="1"/>
  </w:num>
  <w:num w:numId="56" w16cid:durableId="1789546700">
    <w:abstractNumId w:val="16"/>
  </w:num>
  <w:num w:numId="57" w16cid:durableId="1843080864">
    <w:abstractNumId w:val="53"/>
  </w:num>
  <w:num w:numId="58" w16cid:durableId="1550149536">
    <w:abstractNumId w:val="49"/>
  </w:num>
  <w:num w:numId="59" w16cid:durableId="1859661608">
    <w:abstractNumId w:val="33"/>
  </w:num>
  <w:num w:numId="60" w16cid:durableId="1731994529">
    <w:abstractNumId w:val="40"/>
  </w:num>
  <w:num w:numId="61" w16cid:durableId="2008438987">
    <w:abstractNumId w:val="61"/>
  </w:num>
  <w:num w:numId="62" w16cid:durableId="1375814496">
    <w:abstractNumId w:val="44"/>
  </w:num>
  <w:num w:numId="63" w16cid:durableId="1180579193">
    <w:abstractNumId w:val="38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view w:val="web"/>
  <w:trackRevisions w:val="false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29C"/>
    <w:rsid w:val="0047029C"/>
    <w:rsid w:val="004A52E9"/>
    <w:rsid w:val="0B95666F"/>
    <w:rsid w:val="0DFBCFCC"/>
    <w:rsid w:val="1D7B5621"/>
    <w:rsid w:val="2AD63CE5"/>
    <w:rsid w:val="2F0EE780"/>
    <w:rsid w:val="328C2FBD"/>
    <w:rsid w:val="38C1EBD6"/>
    <w:rsid w:val="3A8E561E"/>
    <w:rsid w:val="3F31E43A"/>
    <w:rsid w:val="51876331"/>
    <w:rsid w:val="5653238B"/>
    <w:rsid w:val="577038F2"/>
    <w:rsid w:val="58649088"/>
    <w:rsid w:val="5CD51751"/>
    <w:rsid w:val="5F42E3F0"/>
    <w:rsid w:val="7C943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554F29A8"/>
  <w15:chartTrackingRefBased/>
  <w15:docId w15:val="{87E1F698-6554-46FD-B22B-53AD781318B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Times New Roman" w:hAnsi="Times New Roman" w:eastAsia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qFormat="1"/>
    <w:lsdException w:name="heading 4" w:uiPriority="9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eastAsiaTheme="minorEastAsia"/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msonormal0" w:customStyle="1">
    <w:name w:val="msonormal"/>
    <w:basedOn w:val="Normal"/>
    <w:pPr>
      <w:spacing w:before="100" w:beforeAutospacing="1" w:after="100" w:afterAutospacing="1"/>
    </w:pPr>
  </w:style>
  <w:style w:type="paragraph" w:styleId="tableborder" w:customStyle="1">
    <w:name w:val="tableborder"/>
    <w:basedOn w:val="Normal"/>
    <w:pPr>
      <w:shd w:val="clear" w:color="auto" w:fill="FFFFFF"/>
      <w:spacing w:before="100" w:beforeAutospacing="1" w:after="100" w:afterAutospacing="1"/>
    </w:pPr>
  </w:style>
  <w:style w:type="paragraph" w:styleId="grid" w:customStyle="1">
    <w:name w:val="grid"/>
    <w:basedOn w:val="Normal"/>
    <w:pPr>
      <w:shd w:val="clear" w:color="auto" w:fill="FFFFFF"/>
      <w:spacing w:before="100" w:beforeAutospacing="1" w:after="100" w:afterAutospacing="1"/>
    </w:pPr>
  </w:style>
  <w:style w:type="paragraph" w:styleId="tablabel" w:customStyle="1">
    <w:name w:val="tablabel"/>
    <w:basedOn w:val="Normal"/>
    <w:pPr>
      <w:pBdr>
        <w:top w:val="single" w:color="CCCCCC" w:sz="6" w:space="2"/>
        <w:left w:val="single" w:color="CCCCCC" w:sz="6" w:space="2"/>
        <w:right w:val="single" w:color="CCCCCC" w:sz="6" w:space="2"/>
      </w:pBdr>
      <w:spacing w:before="100" w:beforeAutospacing="1" w:after="100" w:afterAutospacing="1"/>
    </w:pPr>
    <w:rPr>
      <w:b/>
      <w:bCs/>
    </w:rPr>
  </w:style>
  <w:style w:type="paragraph" w:styleId="subtext" w:customStyle="1">
    <w:name w:val="subtext"/>
    <w:basedOn w:val="Normal"/>
    <w:pPr>
      <w:spacing w:before="100" w:beforeAutospacing="1" w:after="100" w:afterAutospacing="1"/>
    </w:pPr>
  </w:style>
  <w:style w:type="paragraph" w:styleId="nopadding" w:customStyle="1">
    <w:name w:val="nopadding"/>
    <w:basedOn w:val="Normal"/>
    <w:pPr>
      <w:spacing w:before="100" w:beforeAutospacing="1" w:after="100" w:afterAutospacing="1"/>
    </w:pPr>
  </w:style>
  <w:style w:type="paragraph" w:styleId="subtext1" w:customStyle="1">
    <w:name w:val="subtext1"/>
    <w:basedOn w:val="Normal"/>
    <w:pPr>
      <w:spacing w:before="100" w:beforeAutospacing="1" w:after="100" w:afterAutospacing="1"/>
    </w:pPr>
    <w:rPr>
      <w:sz w:val="14"/>
      <w:szCs w:val="14"/>
    </w:rPr>
  </w:style>
  <w:style w:type="character" w:styleId="Heading3Char" w:customStyle="1">
    <w:name w:val="Heading 3 Char"/>
    <w:basedOn w:val="DefaultParagraphFont"/>
    <w:link w:val="Heading3"/>
    <w:uiPriority w:val="9"/>
    <w:semiHidden/>
    <w:rPr>
      <w:rFonts w:asciiTheme="minorHAnsi" w:hAnsiTheme="minorHAnsi" w:eastAsiaTheme="majorEastAsia" w:cstheme="majorBidi"/>
      <w:color w:val="2F5496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image-wrap" w:customStyle="1">
    <w:name w:val="image-wrap"/>
    <w:basedOn w:val="DefaultParagraphFont"/>
  </w:style>
  <w:style w:type="character" w:styleId="Heading4Char" w:customStyle="1">
    <w:name w:val="Heading 4 Char"/>
    <w:basedOn w:val="DefaultParagraphFont"/>
    <w:link w:val="Heading4"/>
    <w:uiPriority w:val="9"/>
    <w:semiHidden/>
    <w:rPr>
      <w:rFonts w:asciiTheme="minorHAnsi" w:hAnsiTheme="minorHAnsi" w:eastAsiaTheme="majorEastAsia" w:cstheme="majorBidi"/>
      <w:i/>
      <w:iCs/>
      <w:color w:val="2F5496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unicode"/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a61-team4.atlassian.net/browse/WSN-71" TargetMode="External" Id="rId117" /><Relationship Type="http://schemas.openxmlformats.org/officeDocument/2006/relationships/image" Target="file:///D:\rest\api\3\attachment\content\10003" TargetMode="External" Id="rId21" /><Relationship Type="http://schemas.openxmlformats.org/officeDocument/2006/relationships/hyperlink" Target="https://a61-team4.atlassian.net/browse/WSN-112" TargetMode="External" Id="rId42" /><Relationship Type="http://schemas.openxmlformats.org/officeDocument/2006/relationships/hyperlink" Target="https://a61-team4.atlassian.net/browse/WSN-109" TargetMode="External" Id="rId63" /><Relationship Type="http://schemas.openxmlformats.org/officeDocument/2006/relationships/hyperlink" Target="https://a61-team4.atlassian.net/browse/WSN-100" TargetMode="External" Id="rId84" /><Relationship Type="http://schemas.openxmlformats.org/officeDocument/2006/relationships/hyperlink" Target="https://a61-team4.atlassian.net/browse/WSN-33" TargetMode="External" Id="rId138" /><Relationship Type="http://schemas.openxmlformats.org/officeDocument/2006/relationships/hyperlink" Target="https://a61-team4.atlassian.net/browse/WSN-59" TargetMode="External" Id="rId159" /><Relationship Type="http://schemas.openxmlformats.org/officeDocument/2006/relationships/hyperlink" Target="https://a61-team4.atlassian.net/browse/WSN-56" TargetMode="External" Id="rId170" /><Relationship Type="http://schemas.openxmlformats.org/officeDocument/2006/relationships/hyperlink" Target="https://a61-team4.atlassian.net/browse/WSN-53" TargetMode="External" Id="rId191" /><Relationship Type="http://schemas.openxmlformats.org/officeDocument/2006/relationships/hyperlink" Target="https://a61-team4.atlassian.net/browse/WSN-51" TargetMode="External" Id="rId205" /><Relationship Type="http://schemas.openxmlformats.org/officeDocument/2006/relationships/hyperlink" Target="https://a61-team4.atlassian.net/secure/ViewProfile.jspa?accountId=712020%3Aeb84c4d4-4d26-4913-b99e-f27e3f57739b" TargetMode="External" Id="rId107" /><Relationship Type="http://schemas.openxmlformats.org/officeDocument/2006/relationships/hyperlink" Target="https://a61-team4.atlassian.net/browse/WSN-71" TargetMode="External" Id="rId11" /><Relationship Type="http://schemas.openxmlformats.org/officeDocument/2006/relationships/hyperlink" Target="https://a61-team4.atlassian.net/browse/WSN-94" TargetMode="External" Id="rId32" /><Relationship Type="http://schemas.openxmlformats.org/officeDocument/2006/relationships/hyperlink" Target="https://a61-team4.atlassian.net/browse/WSN-106" TargetMode="External" Id="rId53" /><Relationship Type="http://schemas.openxmlformats.org/officeDocument/2006/relationships/hyperlink" Target="https://a61-team4.atlassian.net/browse/WSN-82" TargetMode="External" Id="rId74" /><Relationship Type="http://schemas.openxmlformats.org/officeDocument/2006/relationships/hyperlink" Target="https://a61-team4.atlassian.net/secure/ViewProfile.jspa?accountId=712020%3Aeb84c4d4-4d26-4913-b99e-f27e3f57739b" TargetMode="External" Id="rId128" /><Relationship Type="http://schemas.openxmlformats.org/officeDocument/2006/relationships/hyperlink" Target="https://a61-team4.atlassian.net/secure/ViewProfile.jspa?accountId=712020%3Aeb84c4d4-4d26-4913-b99e-f27e3f57739b" TargetMode="External" Id="rId149" /><Relationship Type="http://schemas.openxmlformats.org/officeDocument/2006/relationships/hyperlink" Target="https://a61-team4.atlassian.net/browse/WSN-128" TargetMode="External" Id="rId5" /><Relationship Type="http://schemas.openxmlformats.org/officeDocument/2006/relationships/hyperlink" Target="https://a61-team4.atlassian.net/browse/WSN-79" TargetMode="External" Id="rId95" /><Relationship Type="http://schemas.openxmlformats.org/officeDocument/2006/relationships/hyperlink" Target="https://a61-team4.atlassian.net/browse/WSN-71" TargetMode="External" Id="rId160" /><Relationship Type="http://schemas.openxmlformats.org/officeDocument/2006/relationships/hyperlink" Target="https://a61-team4.atlassian.net/browse/WSN-10" TargetMode="External" Id="rId181" /><Relationship Type="http://schemas.openxmlformats.org/officeDocument/2006/relationships/hyperlink" Target="https://a61-team4.atlassian.net/browse/WSN-31" TargetMode="External" Id="rId216" /><Relationship Type="http://schemas.openxmlformats.org/officeDocument/2006/relationships/hyperlink" Target="https://a61-team4.atlassian.net/browse/WSN-38" TargetMode="External" Id="rId237" /><Relationship Type="http://schemas.openxmlformats.org/officeDocument/2006/relationships/hyperlink" Target="https://a61-team4.atlassian.net/browse/WSN-115" TargetMode="External" Id="rId22" /><Relationship Type="http://schemas.openxmlformats.org/officeDocument/2006/relationships/hyperlink" Target="https://a61-team4.atlassian.net/secure/BrowseProject.jspa?id=10001" TargetMode="External" Id="rId43" /><Relationship Type="http://schemas.openxmlformats.org/officeDocument/2006/relationships/hyperlink" Target="https://a61-team4.atlassian.net/secure/BrowseProject.jspa?id=10001" TargetMode="External" Id="rId64" /><Relationship Type="http://schemas.openxmlformats.org/officeDocument/2006/relationships/hyperlink" Target="https://a61-team4.atlassian.net/browse/WSN-76" TargetMode="External" Id="rId118" /><Relationship Type="http://schemas.openxmlformats.org/officeDocument/2006/relationships/hyperlink" Target="https://a61-team4.atlassian.net/browse/WSN-71" TargetMode="External" Id="rId139" /><Relationship Type="http://schemas.openxmlformats.org/officeDocument/2006/relationships/hyperlink" Target="https://a61-team4.atlassian.net/secure/BrowseProject.jspa?id=10001" TargetMode="External" Id="rId85" /><Relationship Type="http://schemas.openxmlformats.org/officeDocument/2006/relationships/hyperlink" Target="https://a61-team4.atlassian.net/secure/ViewProfile.jspa?accountId=712020%3Aeb84c4d4-4d26-4913-b99e-f27e3f57739b" TargetMode="External" Id="rId150" /><Relationship Type="http://schemas.openxmlformats.org/officeDocument/2006/relationships/hyperlink" Target="https://a61-team4.atlassian.net/secure/BrowseProject.jspa?id=10001" TargetMode="External" Id="rId171" /><Relationship Type="http://schemas.openxmlformats.org/officeDocument/2006/relationships/hyperlink" Target="https://a61-team4.atlassian.net/secure/BrowseProject.jspa?id=10001" TargetMode="External" Id="rId192" /><Relationship Type="http://schemas.openxmlformats.org/officeDocument/2006/relationships/hyperlink" Target="https://a61-team4.atlassian.net/secure/BrowseProject.jspa?id=10001" TargetMode="External" Id="rId206" /><Relationship Type="http://schemas.openxmlformats.org/officeDocument/2006/relationships/hyperlink" Target="https://a61-team4.atlassian.net/secure/BrowseProject.jspa?id=10001" TargetMode="External" Id="rId227" /><Relationship Type="http://schemas.openxmlformats.org/officeDocument/2006/relationships/hyperlink" Target="https://a61-team4.atlassian.net/browse/WSN-127" TargetMode="External" Id="rId12" /><Relationship Type="http://schemas.openxmlformats.org/officeDocument/2006/relationships/hyperlink" Target="https://a61-team4.atlassian.net/browse/WSN-94" TargetMode="External" Id="rId33" /><Relationship Type="http://schemas.openxmlformats.org/officeDocument/2006/relationships/hyperlink" Target="https://a61-team4.atlassian.net/secure/ViewProfile.jspa?accountId=712020%3Aeb84c4d4-4d26-4913-b99e-f27e3f57739b" TargetMode="External" Id="rId108" /><Relationship Type="http://schemas.openxmlformats.org/officeDocument/2006/relationships/hyperlink" Target="https://a61-team4.atlassian.net/secure/ViewProfile.jspa?accountId=712020%3Aeb84c4d4-4d26-4913-b99e-f27e3f57739b" TargetMode="External" Id="rId129" /><Relationship Type="http://schemas.openxmlformats.org/officeDocument/2006/relationships/hyperlink" Target="https://a61-team4.atlassian.net/browse/WSN-71" TargetMode="External" Id="rId54" /><Relationship Type="http://schemas.openxmlformats.org/officeDocument/2006/relationships/hyperlink" Target="https://a61-team4.atlassian.net/browse/WSN-82" TargetMode="External" Id="rId75" /><Relationship Type="http://schemas.openxmlformats.org/officeDocument/2006/relationships/hyperlink" Target="https://a61-team4.atlassian.net/browse/WSN-71" TargetMode="External" Id="rId96" /><Relationship Type="http://schemas.openxmlformats.org/officeDocument/2006/relationships/hyperlink" Target="https://a61-team4.atlassian.net/browse/WSN-63" TargetMode="External" Id="rId140" /><Relationship Type="http://schemas.openxmlformats.org/officeDocument/2006/relationships/hyperlink" Target="https://a61-team4.atlassian.net/browse/WSN-57" TargetMode="External" Id="rId161" /><Relationship Type="http://schemas.openxmlformats.org/officeDocument/2006/relationships/hyperlink" Target="https://a61-team4.atlassian.net/browse/WSN-10" TargetMode="External" Id="rId182" /><Relationship Type="http://schemas.openxmlformats.org/officeDocument/2006/relationships/hyperlink" Target="https://a61-team4.atlassian.net/browse/WSN-31" TargetMode="External" Id="rId217" /><Relationship Type="http://schemas.openxmlformats.org/officeDocument/2006/relationships/hyperlink" Target="https://a61-team4.atlassian.net/secure/BrowseProject.jspa?id=10001" TargetMode="External" Id="rId6" /><Relationship Type="http://schemas.openxmlformats.org/officeDocument/2006/relationships/hyperlink" Target="http://localhost:8081/posts" TargetMode="External" Id="rId238" /><Relationship Type="http://schemas.openxmlformats.org/officeDocument/2006/relationships/hyperlink" Target="https://a61-team4.atlassian.net/secure/BrowseProject.jspa?id=10001" TargetMode="External" Id="rId23" /><Relationship Type="http://schemas.openxmlformats.org/officeDocument/2006/relationships/hyperlink" Target="https://a61-team4.atlassian.net/browse/WSN-90" TargetMode="External" Id="rId119" /><Relationship Type="http://schemas.openxmlformats.org/officeDocument/2006/relationships/hyperlink" Target="https://a61-team4.atlassian.net/secure/ViewProfile.jspa?accountId=712020%3Aeb84c4d4-4d26-4913-b99e-f27e3f57739b" TargetMode="External" Id="rId44" /><Relationship Type="http://schemas.openxmlformats.org/officeDocument/2006/relationships/hyperlink" Target="https://a61-team4.atlassian.net/secure/ViewProfile.jspa?accountId=712020%3Aeb84c4d4-4d26-4913-b99e-f27e3f57739b" TargetMode="External" Id="rId65" /><Relationship Type="http://schemas.openxmlformats.org/officeDocument/2006/relationships/hyperlink" Target="https://a61-team4.atlassian.net/secure/ViewProfile.jspa?accountId=712020%3Aeb84c4d4-4d26-4913-b99e-f27e3f57739b" TargetMode="External" Id="rId86" /><Relationship Type="http://schemas.openxmlformats.org/officeDocument/2006/relationships/hyperlink" Target="https://a61-team4.atlassian.net/browse/WSN-87" TargetMode="External" Id="rId130" /><Relationship Type="http://schemas.openxmlformats.org/officeDocument/2006/relationships/hyperlink" Target="https://a61-team4.atlassian.net/browse/WSN-28" TargetMode="External" Id="rId151" /><Relationship Type="http://schemas.openxmlformats.org/officeDocument/2006/relationships/hyperlink" Target="https://a61-team4.atlassian.net/secure/ViewProfile.jspa?accountId=712020%3Aeb84c4d4-4d26-4913-b99e-f27e3f57739b" TargetMode="External" Id="rId172" /><Relationship Type="http://schemas.openxmlformats.org/officeDocument/2006/relationships/hyperlink" Target="https://a61-team4.atlassian.net/secure/ViewProfile.jspa?accountId=712020%3Aeb84c4d4-4d26-4913-b99e-f27e3f57739b" TargetMode="External" Id="rId193" /><Relationship Type="http://schemas.openxmlformats.org/officeDocument/2006/relationships/hyperlink" Target="https://a61-team4.atlassian.net/secure/ViewProfile.jspa?accountId=712020%3Aeb84c4d4-4d26-4913-b99e-f27e3f57739b" TargetMode="External" Id="rId207" /><Relationship Type="http://schemas.openxmlformats.org/officeDocument/2006/relationships/hyperlink" Target="https://a61-team4.atlassian.net/secure/ViewProfile.jspa?accountId=712020%3Aeb84c4d4-4d26-4913-b99e-f27e3f57739b" TargetMode="External" Id="rId228" /><Relationship Type="http://schemas.openxmlformats.org/officeDocument/2006/relationships/image" Target="file:///D:\rest\api\3\attachment\content\10004" TargetMode="External" Id="rId13" /><Relationship Type="http://schemas.openxmlformats.org/officeDocument/2006/relationships/hyperlink" Target="https://a61-team4.atlassian.net/browse/WSN-77" TargetMode="External" Id="rId109" /><Relationship Type="http://schemas.openxmlformats.org/officeDocument/2006/relationships/hyperlink" Target="https://a61-team4.atlassian.net/browse/WSN-71" TargetMode="External" Id="rId34" /><Relationship Type="http://schemas.openxmlformats.org/officeDocument/2006/relationships/hyperlink" Target="https://a61-team4.atlassian.net/browse/WSN-106" TargetMode="External" Id="rId55" /><Relationship Type="http://schemas.openxmlformats.org/officeDocument/2006/relationships/hyperlink" Target="https://a61-team4.atlassian.net/browse/WSN-71" TargetMode="External" Id="rId76" /><Relationship Type="http://schemas.openxmlformats.org/officeDocument/2006/relationships/hyperlink" Target="https://a61-team4.atlassian.net/browse/WSN-79" TargetMode="External" Id="rId97" /><Relationship Type="http://schemas.openxmlformats.org/officeDocument/2006/relationships/hyperlink" Target="https://a61-team4.atlassian.net/secure/BrowseProject.jspa?id=10001" TargetMode="External" Id="rId120" /><Relationship Type="http://schemas.openxmlformats.org/officeDocument/2006/relationships/hyperlink" Target="https://a61-team4.atlassian.net/secure/BrowseProject.jspa?id=10001" TargetMode="External" Id="rId141" /><Relationship Type="http://schemas.openxmlformats.org/officeDocument/2006/relationships/hyperlink" Target="https://a61-team4.atlassian.net/secure/ViewProfile.jspa?accountId=712020%3A87f37a04-8bc5-4825-9286-f1cae920ffbf" TargetMode="External" Id="rId7" /><Relationship Type="http://schemas.openxmlformats.org/officeDocument/2006/relationships/hyperlink" Target="https://a61-team4.atlassian.net/secure/BrowseProject.jspa?id=10001" TargetMode="External" Id="rId162" /><Relationship Type="http://schemas.openxmlformats.org/officeDocument/2006/relationships/hyperlink" Target="https://a61-team4.atlassian.net/browse/WSN-71" TargetMode="External" Id="rId183" /><Relationship Type="http://schemas.openxmlformats.org/officeDocument/2006/relationships/hyperlink" Target="https://a61-team4.atlassian.net/browse/WSN-71" TargetMode="External" Id="rId218" /><Relationship Type="http://schemas.openxmlformats.org/officeDocument/2006/relationships/fontTable" Target="fontTable.xml" Id="rId239" /><Relationship Type="http://schemas.openxmlformats.org/officeDocument/2006/relationships/hyperlink" Target="https://a61-team4.atlassian.net/secure/ViewProfile.jspa?accountId=712020%3Abdc2bb54-b58d-4a9f-a097-be682640c681" TargetMode="External" Id="rId24" /><Relationship Type="http://schemas.openxmlformats.org/officeDocument/2006/relationships/hyperlink" Target="https://a61-team4.atlassian.net/secure/ViewProfile.jspa?accountId=712020%3Aeb84c4d4-4d26-4913-b99e-f27e3f57739b" TargetMode="External" Id="rId45" /><Relationship Type="http://schemas.openxmlformats.org/officeDocument/2006/relationships/hyperlink" Target="https://a61-team4.atlassian.net/secure/ViewProfile.jspa?accountId=712020%3Aeb84c4d4-4d26-4913-b99e-f27e3f57739b" TargetMode="External" Id="rId66" /><Relationship Type="http://schemas.openxmlformats.org/officeDocument/2006/relationships/hyperlink" Target="https://a61-team4.atlassian.net/secure/ViewProfile.jspa?accountId=712020%3Aeb84c4d4-4d26-4913-b99e-f27e3f57739b" TargetMode="External" Id="rId87" /><Relationship Type="http://schemas.openxmlformats.org/officeDocument/2006/relationships/hyperlink" Target="https://a61-team4.atlassian.net/browse/WSN-71" TargetMode="External" Id="rId110" /><Relationship Type="http://schemas.openxmlformats.org/officeDocument/2006/relationships/hyperlink" Target="https://a61-team4.atlassian.net/browse/WSN-71" TargetMode="External" Id="rId131" /><Relationship Type="http://schemas.openxmlformats.org/officeDocument/2006/relationships/hyperlink" Target="https://a61-team4.atlassian.net/browse/WSN-28" TargetMode="External" Id="rId152" /><Relationship Type="http://schemas.openxmlformats.org/officeDocument/2006/relationships/hyperlink" Target="https://a61-team4.atlassian.net/secure/ViewProfile.jspa?accountId=712020%3Aeb84c4d4-4d26-4913-b99e-f27e3f57739b" TargetMode="External" Id="rId173" /><Relationship Type="http://schemas.openxmlformats.org/officeDocument/2006/relationships/hyperlink" Target="https://a61-team4.atlassian.net/secure/ViewProfile.jspa?accountId=712020%3Aeb84c4d4-4d26-4913-b99e-f27e3f57739b" TargetMode="External" Id="rId194" /><Relationship Type="http://schemas.openxmlformats.org/officeDocument/2006/relationships/hyperlink" Target="https://a61-team4.atlassian.net/secure/ViewProfile.jspa?accountId=712020%3Aeb84c4d4-4d26-4913-b99e-f27e3f57739b" TargetMode="External" Id="rId208" /><Relationship Type="http://schemas.openxmlformats.org/officeDocument/2006/relationships/hyperlink" Target="https://a61-team4.atlassian.net/secure/ViewProfile.jspa?accountId=712020%3Aeb84c4d4-4d26-4913-b99e-f27e3f57739b" TargetMode="External" Id="rId229" /><Relationship Type="http://schemas.openxmlformats.org/officeDocument/2006/relationships/theme" Target="theme/theme1.xml" Id="rId240" /><Relationship Type="http://schemas.openxmlformats.org/officeDocument/2006/relationships/hyperlink" Target="https://a61-team4.atlassian.net/browse/WSN-126" TargetMode="External" Id="rId14" /><Relationship Type="http://schemas.openxmlformats.org/officeDocument/2006/relationships/hyperlink" Target="https://a61-team4.atlassian.net/browse/WSN-113" TargetMode="External" Id="rId35" /><Relationship Type="http://schemas.openxmlformats.org/officeDocument/2006/relationships/hyperlink" Target="https://a61-team4.atlassian.net/browse/WSN-110" TargetMode="External" Id="rId56" /><Relationship Type="http://schemas.openxmlformats.org/officeDocument/2006/relationships/hyperlink" Target="https://a61-team4.atlassian.net/browse/WSN-101" TargetMode="External" Id="rId77" /><Relationship Type="http://schemas.openxmlformats.org/officeDocument/2006/relationships/hyperlink" Target="https://a61-team4.atlassian.net/secure/ViewProfile.jspa?accountId=712020%3Aeb84c4d4-4d26-4913-b99e-f27e3f57739b" TargetMode="External" Id="rId100" /><Relationship Type="http://schemas.openxmlformats.org/officeDocument/2006/relationships/hyperlink" Target="https://a61-team4.atlassian.net/secure/ViewProfile.jspa?accountId=712020%3A87f37a04-8bc5-4825-9286-f1cae920ffbf" TargetMode="External" Id="rId8" /><Relationship Type="http://schemas.openxmlformats.org/officeDocument/2006/relationships/hyperlink" Target="https://a61-team4.atlassian.net/browse/WSN-98" TargetMode="External" Id="rId98" /><Relationship Type="http://schemas.openxmlformats.org/officeDocument/2006/relationships/hyperlink" Target="https://a61-team4.atlassian.net/secure/ViewProfile.jspa?accountId=712020%3Aeb84c4d4-4d26-4913-b99e-f27e3f57739b" TargetMode="External" Id="rId121" /><Relationship Type="http://schemas.openxmlformats.org/officeDocument/2006/relationships/hyperlink" Target="https://a61-team4.atlassian.net/secure/ViewProfile.jspa?accountId=712020%3Aeb84c4d4-4d26-4913-b99e-f27e3f57739b" TargetMode="External" Id="rId142" /><Relationship Type="http://schemas.openxmlformats.org/officeDocument/2006/relationships/hyperlink" Target="https://a61-team4.atlassian.net/secure/ViewProfile.jspa?accountId=712020%3Aeb84c4d4-4d26-4913-b99e-f27e3f57739b" TargetMode="External" Id="rId163" /><Relationship Type="http://schemas.openxmlformats.org/officeDocument/2006/relationships/hyperlink" Target="https://a61-team4.atlassian.net/browse/WSN-54" TargetMode="External" Id="rId184" /><Relationship Type="http://schemas.openxmlformats.org/officeDocument/2006/relationships/hyperlink" Target="https://a61-team4.atlassian.net/browse/WSN-49" TargetMode="External" Id="rId219" /><Relationship Type="http://schemas.openxmlformats.org/officeDocument/2006/relationships/hyperlink" Target="https://a61-team4.atlassian.net/browse/WSN-26" TargetMode="External" Id="rId230" /><Relationship Type="http://schemas.openxmlformats.org/officeDocument/2006/relationships/hyperlink" Target="https://a61-team4.atlassian.net/secure/ViewProfile.jspa?accountId=712020%3Abdc2bb54-b58d-4a9f-a097-be682640c681" TargetMode="External" Id="rId25" /><Relationship Type="http://schemas.openxmlformats.org/officeDocument/2006/relationships/hyperlink" Target="https://a61-team4.atlassian.net/browse/WSN-92" TargetMode="External" Id="rId46" /><Relationship Type="http://schemas.openxmlformats.org/officeDocument/2006/relationships/hyperlink" Target="https://a61-team4.atlassian.net/browse/WSN-108" TargetMode="External" Id="rId67" /><Relationship Type="http://schemas.openxmlformats.org/officeDocument/2006/relationships/hyperlink" Target="https://a61-team4.atlassian.net/browse/WSN-80" TargetMode="External" Id="rId88" /><Relationship Type="http://schemas.openxmlformats.org/officeDocument/2006/relationships/hyperlink" Target="https://a61-team4.atlassian.net/browse/WSN-77" TargetMode="External" Id="rId111" /><Relationship Type="http://schemas.openxmlformats.org/officeDocument/2006/relationships/hyperlink" Target="https://a61-team4.atlassian.net/browse/WSN-87" TargetMode="External" Id="rId132" /><Relationship Type="http://schemas.openxmlformats.org/officeDocument/2006/relationships/hyperlink" Target="https://a61-team4.atlassian.net/browse/WSN-71" TargetMode="External" Id="rId153" /><Relationship Type="http://schemas.openxmlformats.org/officeDocument/2006/relationships/hyperlink" Target="https://a61-team4.atlassian.net/browse/WSN-11" TargetMode="External" Id="rId174" /><Relationship Type="http://schemas.openxmlformats.org/officeDocument/2006/relationships/hyperlink" Target="https://a61-team4.atlassian.net/browse/WSN-25" TargetMode="External" Id="rId195" /><Relationship Type="http://schemas.openxmlformats.org/officeDocument/2006/relationships/hyperlink" Target="https://a61-team4.atlassian.net/browse/WSN-26" TargetMode="External" Id="rId209" /><Relationship Type="http://schemas.openxmlformats.org/officeDocument/2006/relationships/hyperlink" Target="https://a61-team4.atlassian.net/browse/WSN-71" TargetMode="External" Id="rId190" /><Relationship Type="http://schemas.openxmlformats.org/officeDocument/2006/relationships/hyperlink" Target="https://a61-team4.atlassian.net/browse/WSN-71" TargetMode="External" Id="rId204" /><Relationship Type="http://schemas.openxmlformats.org/officeDocument/2006/relationships/hyperlink" Target="https://a61-team4.atlassian.net/secure/BrowseProject.jspa?id=10001" TargetMode="External" Id="rId220" /><Relationship Type="http://schemas.openxmlformats.org/officeDocument/2006/relationships/hyperlink" Target="https://a61-team4.atlassian.net/browse/WSN-71" TargetMode="External" Id="rId225" /><Relationship Type="http://schemas.openxmlformats.org/officeDocument/2006/relationships/hyperlink" Target="https://a61-team4.atlassian.net/secure/BrowseProject.jspa?id=10001" TargetMode="External" Id="rId15" /><Relationship Type="http://schemas.openxmlformats.org/officeDocument/2006/relationships/hyperlink" Target="https://a61-team4.atlassian.net/secure/BrowseProject.jspa?id=10001" TargetMode="External" Id="rId36" /><Relationship Type="http://schemas.openxmlformats.org/officeDocument/2006/relationships/hyperlink" Target="https://a61-team4.atlassian.net/secure/BrowseProject.jspa?id=10001" TargetMode="External" Id="rId57" /><Relationship Type="http://schemas.openxmlformats.org/officeDocument/2006/relationships/hyperlink" Target="https://a61-team4.atlassian.net/secure/BrowseProject.jspa?id=10001" TargetMode="External" Id="rId106" /><Relationship Type="http://schemas.openxmlformats.org/officeDocument/2006/relationships/hyperlink" Target="https://a61-team4.atlassian.net/secure/BrowseProject.jspa?id=10001" TargetMode="External" Id="rId127" /><Relationship Type="http://schemas.openxmlformats.org/officeDocument/2006/relationships/hyperlink" Target="https://a61-team4.atlassian.net/browse/WSN-127" TargetMode="External" Id="rId10" /><Relationship Type="http://schemas.openxmlformats.org/officeDocument/2006/relationships/hyperlink" Target="https://a61-team4.atlassian.net/secure/ViewProfile.jspa?accountId=712020%3Aeb84c4d4-4d26-4913-b99e-f27e3f57739b" TargetMode="External" Id="rId31" /><Relationship Type="http://schemas.openxmlformats.org/officeDocument/2006/relationships/hyperlink" Target="https://a61-team4.atlassian.net/secure/ViewProfile.jspa?accountId=712020%3Aeb84c4d4-4d26-4913-b99e-f27e3f57739b" TargetMode="External" Id="rId52" /><Relationship Type="http://schemas.openxmlformats.org/officeDocument/2006/relationships/hyperlink" Target="https://a61-team4.atlassian.net/secure/ViewProfile.jspa?accountId=712020%3Aeb84c4d4-4d26-4913-b99e-f27e3f57739b" TargetMode="External" Id="rId73" /><Relationship Type="http://schemas.openxmlformats.org/officeDocument/2006/relationships/hyperlink" Target="https://a61-team4.atlassian.net/secure/BrowseProject.jspa?id=10001" TargetMode="External" Id="rId78" /><Relationship Type="http://schemas.openxmlformats.org/officeDocument/2006/relationships/hyperlink" Target="https://a61-team4.atlassian.net/secure/ViewProfile.jspa?accountId=712020%3Aeb84c4d4-4d26-4913-b99e-f27e3f57739b" TargetMode="External" Id="rId94" /><Relationship Type="http://schemas.openxmlformats.org/officeDocument/2006/relationships/hyperlink" Target="https://a61-team4.atlassian.net/secure/BrowseProject.jspa?id=10001" TargetMode="External" Id="rId99" /><Relationship Type="http://schemas.openxmlformats.org/officeDocument/2006/relationships/hyperlink" Target="https://a61-team4.atlassian.net/secure/ViewProfile.jspa?accountId=712020%3Aeb84c4d4-4d26-4913-b99e-f27e3f57739b" TargetMode="External" Id="rId101" /><Relationship Type="http://schemas.openxmlformats.org/officeDocument/2006/relationships/hyperlink" Target="https://a61-team4.atlassian.net/secure/ViewProfile.jspa?accountId=712020%3Aeb84c4d4-4d26-4913-b99e-f27e3f57739b" TargetMode="External" Id="rId122" /><Relationship Type="http://schemas.openxmlformats.org/officeDocument/2006/relationships/hyperlink" Target="https://a61-team4.atlassian.net/secure/ViewProfile.jspa?accountId=712020%3Aeb84c4d4-4d26-4913-b99e-f27e3f57739b" TargetMode="External" Id="rId143" /><Relationship Type="http://schemas.openxmlformats.org/officeDocument/2006/relationships/hyperlink" Target="https://a61-team4.atlassian.net/secure/BrowseProject.jspa?id=10001" TargetMode="External" Id="rId148" /><Relationship Type="http://schemas.openxmlformats.org/officeDocument/2006/relationships/hyperlink" Target="https://a61-team4.atlassian.net/secure/ViewProfile.jspa?accountId=712020%3Aeb84c4d4-4d26-4913-b99e-f27e3f57739b" TargetMode="External" Id="rId164" /><Relationship Type="http://schemas.openxmlformats.org/officeDocument/2006/relationships/hyperlink" Target="https://www.loom.com/share/94be4a6ee08744c9947fea58ea6ca9ba" TargetMode="External" Id="rId169" /><Relationship Type="http://schemas.openxmlformats.org/officeDocument/2006/relationships/hyperlink" Target="https://a61-team4.atlassian.net/secure/BrowseProject.jspa?id=10001" TargetMode="External" Id="rId185" /><Relationship Type="http://schemas.openxmlformats.org/officeDocument/2006/relationships/webSettings" Target="webSettings.xml" Id="rId4" /><Relationship Type="http://schemas.openxmlformats.org/officeDocument/2006/relationships/image" Target="https://a61-team4.atlassian.net/images/icons/attach/image.gif" TargetMode="External" Id="rId9" /><Relationship Type="http://schemas.openxmlformats.org/officeDocument/2006/relationships/hyperlink" Target="https://a61-team4.atlassian.net/secure/ViewProfile.jspa?accountId=712020%3Aeb84c4d4-4d26-4913-b99e-f27e3f57739b" TargetMode="External" Id="rId180" /><Relationship Type="http://schemas.openxmlformats.org/officeDocument/2006/relationships/hyperlink" Target="https://a61-team4.atlassian.net/browse/WSN-26" TargetMode="External" Id="rId210" /><Relationship Type="http://schemas.openxmlformats.org/officeDocument/2006/relationships/hyperlink" Target="https://a61-team4.atlassian.net/secure/ViewProfile.jspa?accountId=712020%3Aeb84c4d4-4d26-4913-b99e-f27e3f57739b" TargetMode="External" Id="rId215" /><Relationship Type="http://schemas.openxmlformats.org/officeDocument/2006/relationships/hyperlink" Target="https://a61-team4.atlassian.net/secure/ViewProfile.jspa?accountId=712020%3Abdc2bb54-b58d-4a9f-a097-be682640c681" TargetMode="External" Id="rId236" /><Relationship Type="http://schemas.openxmlformats.org/officeDocument/2006/relationships/hyperlink" Target="https://a61-team4.atlassian.net/browse/WSN-70" TargetMode="External" Id="rId26" /><Relationship Type="http://schemas.openxmlformats.org/officeDocument/2006/relationships/hyperlink" Target="https://a61-team4.atlassian.net/browse/WSN-26" TargetMode="External" Id="rId231" /><Relationship Type="http://schemas.openxmlformats.org/officeDocument/2006/relationships/hyperlink" Target="https://a61-team4.atlassian.net/browse/WSN-92" TargetMode="External" Id="rId47" /><Relationship Type="http://schemas.openxmlformats.org/officeDocument/2006/relationships/hyperlink" Target="https://a61-team4.atlassian.net/browse/WSN-71" TargetMode="External" Id="rId68" /><Relationship Type="http://schemas.openxmlformats.org/officeDocument/2006/relationships/hyperlink" Target="https://a61-team4.atlassian.net/browse/WSN-71" TargetMode="External" Id="rId89" /><Relationship Type="http://schemas.openxmlformats.org/officeDocument/2006/relationships/hyperlink" Target="https://a61-team4.atlassian.net/browse/WSN-96" TargetMode="External" Id="rId112" /><Relationship Type="http://schemas.openxmlformats.org/officeDocument/2006/relationships/hyperlink" Target="https://a61-team4.atlassian.net/browse/WSN-85" TargetMode="External" Id="rId133" /><Relationship Type="http://schemas.openxmlformats.org/officeDocument/2006/relationships/hyperlink" Target="https://a61-team4.atlassian.net/browse/WSN-58" TargetMode="External" Id="rId154" /><Relationship Type="http://schemas.openxmlformats.org/officeDocument/2006/relationships/hyperlink" Target="https://a61-team4.atlassian.net/browse/WSN-11" TargetMode="External" Id="rId175" /><Relationship Type="http://schemas.openxmlformats.org/officeDocument/2006/relationships/hyperlink" Target="https://a61-team4.atlassian.net/browse/WSN-25" TargetMode="External" Id="rId196" /><Relationship Type="http://schemas.openxmlformats.org/officeDocument/2006/relationships/hyperlink" Target="https://a61-team4.atlassian.net/secure/ViewProfile.jspa?accountId=712020%3Aeb84c4d4-4d26-4913-b99e-f27e3f57739b" TargetMode="External" Id="rId200" /><Relationship Type="http://schemas.openxmlformats.org/officeDocument/2006/relationships/hyperlink" Target="https://a61-team4.atlassian.net/secure/ViewProfile.jspa?accountId=712020%3A87f37a04-8bc5-4825-9286-f1cae920ffbf" TargetMode="External" Id="rId16" /><Relationship Type="http://schemas.openxmlformats.org/officeDocument/2006/relationships/hyperlink" Target="https://a61-team4.atlassian.net/secure/ViewProfile.jspa?accountId=712020%3Aeb84c4d4-4d26-4913-b99e-f27e3f57739b" TargetMode="External" Id="rId221" /><Relationship Type="http://schemas.openxmlformats.org/officeDocument/2006/relationships/hyperlink" Target="https://a61-team4.atlassian.net/secure/ViewProfile.jspa?accountId=712020%3Aeb84c4d4-4d26-4913-b99e-f27e3f57739b" TargetMode="External" Id="rId37" /><Relationship Type="http://schemas.openxmlformats.org/officeDocument/2006/relationships/hyperlink" Target="https://a61-team4.atlassian.net/secure/ViewProfile.jspa?accountId=712020%3Aeb84c4d4-4d26-4913-b99e-f27e3f57739b" TargetMode="External" Id="rId58" /><Relationship Type="http://schemas.openxmlformats.org/officeDocument/2006/relationships/hyperlink" Target="https://a61-team4.atlassian.net/secure/ViewProfile.jspa?accountId=712020%3Aeb84c4d4-4d26-4913-b99e-f27e3f57739b" TargetMode="External" Id="rId79" /><Relationship Type="http://schemas.openxmlformats.org/officeDocument/2006/relationships/hyperlink" Target="https://a61-team4.atlassian.net/browse/WSN-78" TargetMode="External" Id="rId102" /><Relationship Type="http://schemas.openxmlformats.org/officeDocument/2006/relationships/hyperlink" Target="https://a61-team4.atlassian.net/browse/WSN-89" TargetMode="External" Id="rId123" /><Relationship Type="http://schemas.openxmlformats.org/officeDocument/2006/relationships/hyperlink" Target="https://a61-team4.atlassian.net/browse/WSN-35" TargetMode="External" Id="rId144" /><Relationship Type="http://schemas.openxmlformats.org/officeDocument/2006/relationships/hyperlink" Target="https://a61-team4.atlassian.net/browse/WSN-80" TargetMode="External" Id="rId90" /><Relationship Type="http://schemas.openxmlformats.org/officeDocument/2006/relationships/hyperlink" Target="https://a61-team4.atlassian.net/browse/WSN-21" TargetMode="External" Id="rId165" /><Relationship Type="http://schemas.openxmlformats.org/officeDocument/2006/relationships/hyperlink" Target="https://a61-team4.atlassian.net/secure/ViewProfile.jspa?accountId=712020%3Aeb84c4d4-4d26-4913-b99e-f27e3f57739b" TargetMode="External" Id="rId186" /><Relationship Type="http://schemas.openxmlformats.org/officeDocument/2006/relationships/hyperlink" Target="https://a61-team4.atlassian.net/browse/WSN-71" TargetMode="External" Id="rId211" /><Relationship Type="http://schemas.openxmlformats.org/officeDocument/2006/relationships/hyperlink" Target="https://a61-team4.atlassian.net/browse/WSN-71" TargetMode="External" Id="rId232" /><Relationship Type="http://schemas.openxmlformats.org/officeDocument/2006/relationships/hyperlink" Target="http://localhost:8081/" TargetMode="External" Id="rId27" /><Relationship Type="http://schemas.openxmlformats.org/officeDocument/2006/relationships/hyperlink" Target="https://a61-team4.atlassian.net/browse/WSN-71" TargetMode="External" Id="rId48" /><Relationship Type="http://schemas.openxmlformats.org/officeDocument/2006/relationships/hyperlink" Target="https://a61-team4.atlassian.net/browse/WSN-108" TargetMode="External" Id="rId69" /><Relationship Type="http://schemas.openxmlformats.org/officeDocument/2006/relationships/hyperlink" Target="https://a61-team4.atlassian.net/secure/BrowseProject.jspa?id=10001" TargetMode="External" Id="rId113" /><Relationship Type="http://schemas.openxmlformats.org/officeDocument/2006/relationships/hyperlink" Target="https://a61-team4.atlassian.net/secure/BrowseProject.jspa?id=10001" TargetMode="External" Id="rId134" /><Relationship Type="http://schemas.openxmlformats.org/officeDocument/2006/relationships/hyperlink" Target="https://a61-team4.atlassian.net/secure/ViewProfile.jspa?accountId=712020%3Aeb84c4d4-4d26-4913-b99e-f27e3f57739b" TargetMode="External" Id="rId80" /><Relationship Type="http://schemas.openxmlformats.org/officeDocument/2006/relationships/hyperlink" Target="https://a61-team4.atlassian.net/secure/BrowseProject.jspa?id=10001" TargetMode="External" Id="rId155" /><Relationship Type="http://schemas.openxmlformats.org/officeDocument/2006/relationships/hyperlink" Target="https://a61-team4.atlassian.net/browse/WSN-71" TargetMode="External" Id="rId176" /><Relationship Type="http://schemas.openxmlformats.org/officeDocument/2006/relationships/hyperlink" Target="https://a61-team4.atlassian.net/browse/WSN-71" TargetMode="External" Id="rId197" /><Relationship Type="http://schemas.openxmlformats.org/officeDocument/2006/relationships/hyperlink" Target="https://a61-team4.atlassian.net/secure/ViewProfile.jspa?accountId=712020%3Aeb84c4d4-4d26-4913-b99e-f27e3f57739b" TargetMode="External" Id="rId201" /><Relationship Type="http://schemas.openxmlformats.org/officeDocument/2006/relationships/hyperlink" Target="https://a61-team4.atlassian.net/secure/ViewProfile.jspa?accountId=712020%3Aeb84c4d4-4d26-4913-b99e-f27e3f57739b" TargetMode="External" Id="rId222" /><Relationship Type="http://schemas.openxmlformats.org/officeDocument/2006/relationships/hyperlink" Target="https://a61-team4.atlassian.net/secure/ViewProfile.jspa?accountId=712020%3A87f37a04-8bc5-4825-9286-f1cae920ffbf" TargetMode="External" Id="rId17" /><Relationship Type="http://schemas.openxmlformats.org/officeDocument/2006/relationships/hyperlink" Target="https://a61-team4.atlassian.net/secure/ViewProfile.jspa?accountId=712020%3Aeb84c4d4-4d26-4913-b99e-f27e3f57739b" TargetMode="External" Id="rId38" /><Relationship Type="http://schemas.openxmlformats.org/officeDocument/2006/relationships/hyperlink" Target="https://a61-team4.atlassian.net/secure/ViewProfile.jspa?accountId=712020%3Aeb84c4d4-4d26-4913-b99e-f27e3f57739b" TargetMode="External" Id="rId59" /><Relationship Type="http://schemas.openxmlformats.org/officeDocument/2006/relationships/hyperlink" Target="https://a61-team4.atlassian.net/browse/WSN-71" TargetMode="External" Id="rId103" /><Relationship Type="http://schemas.openxmlformats.org/officeDocument/2006/relationships/hyperlink" Target="https://a61-team4.atlassian.net/browse/WSN-89" TargetMode="External" Id="rId124" /><Relationship Type="http://schemas.openxmlformats.org/officeDocument/2006/relationships/hyperlink" Target="https://a61-team4.atlassian.net/browse/WSN-102" TargetMode="External" Id="rId70" /><Relationship Type="http://schemas.openxmlformats.org/officeDocument/2006/relationships/hyperlink" Target="https://a61-team4.atlassian.net/browse/WSN-99" TargetMode="External" Id="rId91" /><Relationship Type="http://schemas.openxmlformats.org/officeDocument/2006/relationships/hyperlink" Target="https://a61-team4.atlassian.net/browse/WSN-35" TargetMode="External" Id="rId145" /><Relationship Type="http://schemas.openxmlformats.org/officeDocument/2006/relationships/hyperlink" Target="https://a61-team4.atlassian.net/browse/WSN-21" TargetMode="External" Id="rId166" /><Relationship Type="http://schemas.openxmlformats.org/officeDocument/2006/relationships/hyperlink" Target="https://a61-team4.atlassian.net/secure/ViewProfile.jspa?accountId=712020%3Aeb84c4d4-4d26-4913-b99e-f27e3f57739b" TargetMode="External" Id="rId187" /><Relationship Type="http://schemas.openxmlformats.org/officeDocument/2006/relationships/numbering" Target="numbering.xml" Id="rId1" /><Relationship Type="http://schemas.openxmlformats.org/officeDocument/2006/relationships/hyperlink" Target="https://a61-team4.atlassian.net/browse/WSN-50" TargetMode="External" Id="rId212" /><Relationship Type="http://schemas.openxmlformats.org/officeDocument/2006/relationships/hyperlink" Target="https://a61-team4.atlassian.net/browse/WSN-39" TargetMode="External" Id="rId233" /><Relationship Type="http://schemas.openxmlformats.org/officeDocument/2006/relationships/hyperlink" Target="https://a61-team4.atlassian.net/browse/WSN-114" TargetMode="External" Id="rId28" /><Relationship Type="http://schemas.openxmlformats.org/officeDocument/2006/relationships/hyperlink" Target="https://a61-team4.atlassian.net/browse/WSN-111" TargetMode="External" Id="rId49" /><Relationship Type="http://schemas.openxmlformats.org/officeDocument/2006/relationships/hyperlink" Target="https://a61-team4.atlassian.net/secure/ViewProfile.jspa?accountId=712020%3Aeb84c4d4-4d26-4913-b99e-f27e3f57739b" TargetMode="External" Id="rId114" /><Relationship Type="http://schemas.openxmlformats.org/officeDocument/2006/relationships/hyperlink" Target="https://a61-team4.atlassian.net/browse/WSN-107" TargetMode="External" Id="rId60" /><Relationship Type="http://schemas.openxmlformats.org/officeDocument/2006/relationships/hyperlink" Target="https://a61-team4.atlassian.net/browse/WSN-81" TargetMode="External" Id="rId81" /><Relationship Type="http://schemas.openxmlformats.org/officeDocument/2006/relationships/hyperlink" Target="https://a61-team4.atlassian.net/secure/ViewProfile.jspa?accountId=712020%3Aeb84c4d4-4d26-4913-b99e-f27e3f57739b" TargetMode="External" Id="rId135" /><Relationship Type="http://schemas.openxmlformats.org/officeDocument/2006/relationships/hyperlink" Target="https://a61-team4.atlassian.net/secure/ViewProfile.jspa?accountId=712020%3Aeb84c4d4-4d26-4913-b99e-f27e3f57739b" TargetMode="External" Id="rId156" /><Relationship Type="http://schemas.openxmlformats.org/officeDocument/2006/relationships/hyperlink" Target="https://a61-team4.atlassian.net/browse/WSN-55" TargetMode="External" Id="rId177" /><Relationship Type="http://schemas.openxmlformats.org/officeDocument/2006/relationships/hyperlink" Target="https://a61-team4.atlassian.net/browse/WSN-52" TargetMode="External" Id="rId198" /><Relationship Type="http://schemas.openxmlformats.org/officeDocument/2006/relationships/hyperlink" Target="https://a61-team4.atlassian.net/browse/WSN-32" TargetMode="External" Id="rId202" /><Relationship Type="http://schemas.openxmlformats.org/officeDocument/2006/relationships/hyperlink" Target="https://a61-team4.atlassian.net/browse/WSN-29" TargetMode="External" Id="rId223" /><Relationship Type="http://schemas.openxmlformats.org/officeDocument/2006/relationships/hyperlink" Target="https://a61-team4.atlassian.net/browse/WSN-119" TargetMode="External" Id="rId18" /><Relationship Type="http://schemas.openxmlformats.org/officeDocument/2006/relationships/hyperlink" Target="https://a61-team4.atlassian.net/browse/WSN-93" TargetMode="External" Id="rId39" /><Relationship Type="http://schemas.openxmlformats.org/officeDocument/2006/relationships/hyperlink" Target="https://a61-team4.atlassian.net/secure/BrowseProject.jspa?id=10001" TargetMode="External" Id="rId50" /><Relationship Type="http://schemas.openxmlformats.org/officeDocument/2006/relationships/hyperlink" Target="https://a61-team4.atlassian.net/browse/WSN-78" TargetMode="External" Id="rId104" /><Relationship Type="http://schemas.openxmlformats.org/officeDocument/2006/relationships/hyperlink" Target="https://a61-team4.atlassian.net/browse/WSN-71" TargetMode="External" Id="rId125" /><Relationship Type="http://schemas.openxmlformats.org/officeDocument/2006/relationships/hyperlink" Target="https://a61-team4.atlassian.net/browse/WSN-71" TargetMode="External" Id="rId146" /><Relationship Type="http://schemas.openxmlformats.org/officeDocument/2006/relationships/hyperlink" Target="https://a61-team4.atlassian.net/browse/WSN-30" TargetMode="External" Id="rId167" /><Relationship Type="http://schemas.openxmlformats.org/officeDocument/2006/relationships/hyperlink" Target="https://a61-team4.atlassian.net/browse/WSN-10" TargetMode="External" Id="rId188" /><Relationship Type="http://schemas.openxmlformats.org/officeDocument/2006/relationships/hyperlink" Target="https://a61-team4.atlassian.net/secure/BrowseProject.jspa?id=10001" TargetMode="External" Id="rId71" /><Relationship Type="http://schemas.openxmlformats.org/officeDocument/2006/relationships/hyperlink" Target="https://a61-team4.atlassian.net/secure/BrowseProject.jspa?id=10001" TargetMode="External" Id="rId92" /><Relationship Type="http://schemas.openxmlformats.org/officeDocument/2006/relationships/hyperlink" Target="https://a61-team4.atlassian.net/secure/BrowseProject.jspa?id=10001" TargetMode="External" Id="rId213" /><Relationship Type="http://schemas.openxmlformats.org/officeDocument/2006/relationships/hyperlink" Target="https://a61-team4.atlassian.net/secure/BrowseProject.jspa?id=10001" TargetMode="External" Id="rId234" /><Relationship Type="http://schemas.openxmlformats.org/officeDocument/2006/relationships/styles" Target="styles.xml" Id="rId2" /><Relationship Type="http://schemas.openxmlformats.org/officeDocument/2006/relationships/hyperlink" Target="https://a61-team4.atlassian.net/secure/BrowseProject.jspa?id=10001" TargetMode="External" Id="rId29" /><Relationship Type="http://schemas.openxmlformats.org/officeDocument/2006/relationships/hyperlink" Target="https://a61-team4.atlassian.net/browse/WSN-93" TargetMode="External" Id="rId40" /><Relationship Type="http://schemas.openxmlformats.org/officeDocument/2006/relationships/hyperlink" Target="https://a61-team4.atlassian.net/secure/ViewProfile.jspa?accountId=712020%3Aeb84c4d4-4d26-4913-b99e-f27e3f57739b" TargetMode="External" Id="rId115" /><Relationship Type="http://schemas.openxmlformats.org/officeDocument/2006/relationships/hyperlink" Target="https://a61-team4.atlassian.net/secure/ViewProfile.jspa?accountId=712020%3Aeb84c4d4-4d26-4913-b99e-f27e3f57739b" TargetMode="External" Id="rId136" /><Relationship Type="http://schemas.openxmlformats.org/officeDocument/2006/relationships/hyperlink" Target="https://a61-team4.atlassian.net/secure/ViewProfile.jspa?accountId=712020%3Aeb84c4d4-4d26-4913-b99e-f27e3f57739b" TargetMode="External" Id="rId157" /><Relationship Type="http://schemas.openxmlformats.org/officeDocument/2006/relationships/hyperlink" Target="https://a61-team4.atlassian.net/secure/BrowseProject.jspa?id=10001" TargetMode="External" Id="rId178" /><Relationship Type="http://schemas.openxmlformats.org/officeDocument/2006/relationships/hyperlink" Target="https://a61-team4.atlassian.net/browse/WSN-71" TargetMode="External" Id="rId61" /><Relationship Type="http://schemas.openxmlformats.org/officeDocument/2006/relationships/hyperlink" Target="https://a61-team4.atlassian.net/browse/WSN-71" TargetMode="External" Id="rId82" /><Relationship Type="http://schemas.openxmlformats.org/officeDocument/2006/relationships/hyperlink" Target="https://a61-team4.atlassian.net/secure/BrowseProject.jspa?id=10001" TargetMode="External" Id="rId199" /><Relationship Type="http://schemas.openxmlformats.org/officeDocument/2006/relationships/hyperlink" Target="https://a61-team4.atlassian.net/browse/WSN-32" TargetMode="External" Id="rId203" /><Relationship Type="http://schemas.openxmlformats.org/officeDocument/2006/relationships/hyperlink" Target="https://a61-team4.atlassian.net/browse/WSN-71" TargetMode="External" Id="rId19" /><Relationship Type="http://schemas.openxmlformats.org/officeDocument/2006/relationships/hyperlink" Target="https://a61-team4.atlassian.net/browse/WSN-29" TargetMode="External" Id="rId224" /><Relationship Type="http://schemas.openxmlformats.org/officeDocument/2006/relationships/hyperlink" Target="https://a61-team4.atlassian.net/secure/ViewProfile.jspa?accountId=712020%3Aeb84c4d4-4d26-4913-b99e-f27e3f57739b" TargetMode="External" Id="rId30" /><Relationship Type="http://schemas.openxmlformats.org/officeDocument/2006/relationships/hyperlink" Target="https://a61-team4.atlassian.net/browse/WSN-97" TargetMode="External" Id="rId105" /><Relationship Type="http://schemas.openxmlformats.org/officeDocument/2006/relationships/hyperlink" Target="https://a61-team4.atlassian.net/browse/WSN-88" TargetMode="External" Id="rId126" /><Relationship Type="http://schemas.openxmlformats.org/officeDocument/2006/relationships/hyperlink" Target="https://a61-team4.atlassian.net/browse/WSN-62" TargetMode="External" Id="rId147" /><Relationship Type="http://schemas.openxmlformats.org/officeDocument/2006/relationships/hyperlink" Target="https://a61-team4.atlassian.net/browse/WSN-71" TargetMode="External" Id="rId168" /><Relationship Type="http://schemas.openxmlformats.org/officeDocument/2006/relationships/hyperlink" Target="https://a61-team4.atlassian.net/secure/ViewProfile.jspa?accountId=712020%3Aeb84c4d4-4d26-4913-b99e-f27e3f57739b" TargetMode="External" Id="rId51" /><Relationship Type="http://schemas.openxmlformats.org/officeDocument/2006/relationships/hyperlink" Target="https://a61-team4.atlassian.net/secure/ViewProfile.jspa?accountId=712020%3Aeb84c4d4-4d26-4913-b99e-f27e3f57739b" TargetMode="External" Id="rId72" /><Relationship Type="http://schemas.openxmlformats.org/officeDocument/2006/relationships/hyperlink" Target="https://a61-team4.atlassian.net/secure/ViewProfile.jspa?accountId=712020%3Aeb84c4d4-4d26-4913-b99e-f27e3f57739b" TargetMode="External" Id="rId93" /><Relationship Type="http://schemas.openxmlformats.org/officeDocument/2006/relationships/hyperlink" Target="https://a61-team4.atlassian.net/browse/WSN-10" TargetMode="External" Id="rId189" /><Relationship Type="http://schemas.openxmlformats.org/officeDocument/2006/relationships/settings" Target="settings.xml" Id="rId3" /><Relationship Type="http://schemas.openxmlformats.org/officeDocument/2006/relationships/hyperlink" Target="https://a61-team4.atlassian.net/secure/ViewProfile.jspa?accountId=712020%3Aeb84c4d4-4d26-4913-b99e-f27e3f57739b" TargetMode="External" Id="rId214" /><Relationship Type="http://schemas.openxmlformats.org/officeDocument/2006/relationships/hyperlink" Target="https://a61-team4.atlassian.net/secure/ViewProfile.jspa?accountId=712020%3Abdc2bb54-b58d-4a9f-a097-be682640c681" TargetMode="External" Id="rId235" /><Relationship Type="http://schemas.openxmlformats.org/officeDocument/2006/relationships/hyperlink" Target="https://a61-team4.atlassian.net/browse/WSN-76" TargetMode="External" Id="rId116" /><Relationship Type="http://schemas.openxmlformats.org/officeDocument/2006/relationships/hyperlink" Target="https://a61-team4.atlassian.net/browse/WSN-33" TargetMode="External" Id="rId137" /><Relationship Type="http://schemas.openxmlformats.org/officeDocument/2006/relationships/hyperlink" Target="https://a61-team4.atlassian.net/browse/WSN-59" TargetMode="External" Id="rId158" /><Relationship Type="http://schemas.openxmlformats.org/officeDocument/2006/relationships/hyperlink" Target="https://a61-team4.atlassian.net/browse/WSN-119" TargetMode="External" Id="rId20" /><Relationship Type="http://schemas.openxmlformats.org/officeDocument/2006/relationships/hyperlink" Target="https://a61-team4.atlassian.net/browse/WSN-71" TargetMode="External" Id="rId41" /><Relationship Type="http://schemas.openxmlformats.org/officeDocument/2006/relationships/hyperlink" Target="https://a61-team4.atlassian.net/browse/WSN-107" TargetMode="External" Id="rId62" /><Relationship Type="http://schemas.openxmlformats.org/officeDocument/2006/relationships/hyperlink" Target="https://a61-team4.atlassian.net/browse/WSN-81" TargetMode="External" Id="rId83" /><Relationship Type="http://schemas.openxmlformats.org/officeDocument/2006/relationships/hyperlink" Target="https://a61-team4.atlassian.net/secure/ViewProfile.jspa?accountId=712020%3Aeb84c4d4-4d26-4913-b99e-f27e3f57739b" TargetMode="External" Id="rId179" /><Relationship Type="http://schemas.openxmlformats.org/officeDocument/2006/relationships/image" Target="/media/image.png" Id="Rd7685ff84fb34a95" /><Relationship Type="http://schemas.openxmlformats.org/officeDocument/2006/relationships/image" Target="/media/image2.png" Id="Rb70d8095878a4d5e" /><Relationship Type="http://schemas.openxmlformats.org/officeDocument/2006/relationships/image" Target="/media/image3.png" Id="R1d542383304d46f8" /><Relationship Type="http://schemas.openxmlformats.org/officeDocument/2006/relationships/image" Target="/media/image4.png" Id="Rb0bdacd26f1a4255" /><Relationship Type="http://schemas.openxmlformats.org/officeDocument/2006/relationships/image" Target="/media/image5.png" Id="R772a55271afd457c" /><Relationship Type="http://schemas.openxmlformats.org/officeDocument/2006/relationships/image" Target="/media/image6.png" Id="R6173c74bc9634565" /><Relationship Type="http://schemas.openxmlformats.org/officeDocument/2006/relationships/hyperlink" Target="https://a61-team4.atlassian.net/browse/WSN-42" TargetMode="External" Id="R371f934099d64c1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Jira</dc:title>
  <dc:subject/>
  <dc:creator/>
  <keywords/>
  <dc:description/>
  <lastModifiedBy>Mina Mladenova</lastModifiedBy>
  <revision>2</revision>
  <dcterms:created xsi:type="dcterms:W3CDTF">2024-11-22T09:30:00.0000000Z</dcterms:created>
  <dcterms:modified xsi:type="dcterms:W3CDTF">2024-11-22T09:41:37.0053025Z</dcterms:modified>
</coreProperties>
</file>